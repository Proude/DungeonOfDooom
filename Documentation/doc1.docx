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0595208"/>
        <w:docPartObj>
          <w:docPartGallery w:val="Cover Pages"/>
          <w:docPartUnique/>
        </w:docPartObj>
      </w:sdtPr>
      <w:sdtEndPr>
        <w:rPr>
          <w:rFonts w:cs="Calibri"/>
          <w:sz w:val="44"/>
          <w:szCs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520"/>
          </w:tblGrid>
          <w:tr w:rsidR="00215C67" w14:paraId="15D1EEC7" w14:textId="77777777">
            <w:trPr>
              <w:trHeight w:val="1440"/>
            </w:trPr>
            <w:tc>
              <w:tcPr>
                <w:tcW w:w="1440" w:type="dxa"/>
                <w:tcBorders>
                  <w:right w:val="single" w:sz="4" w:space="0" w:color="FFFFFF" w:themeColor="background1"/>
                </w:tcBorders>
                <w:shd w:val="clear" w:color="auto" w:fill="943634" w:themeFill="accent2" w:themeFillShade="BF"/>
              </w:tcPr>
              <w:p w14:paraId="55505F18" w14:textId="77777777" w:rsidR="00215C67" w:rsidRDefault="00215C67"/>
            </w:tc>
            <w:tc>
              <w:tcPr>
                <w:tcW w:w="2520" w:type="dxa"/>
                <w:tcBorders>
                  <w:left w:val="single" w:sz="4" w:space="0" w:color="FFFFFF" w:themeColor="background1"/>
                </w:tcBorders>
                <w:shd w:val="clear" w:color="auto" w:fill="943634" w:themeFill="accent2" w:themeFillShade="BF"/>
                <w:vAlign w:val="bottom"/>
              </w:tcPr>
              <w:p w14:paraId="075CFFE7" w14:textId="77777777" w:rsidR="00215C67" w:rsidRDefault="00215C67" w:rsidP="00215C67">
                <w:pPr>
                  <w:pStyle w:val="NoSpacing"/>
                  <w:rPr>
                    <w:rFonts w:asciiTheme="majorHAnsi" w:eastAsiaTheme="majorEastAsia" w:hAnsiTheme="majorHAnsi" w:cstheme="majorBidi"/>
                    <w:b w:val="0"/>
                    <w:bCs/>
                    <w:color w:val="FFFFFF" w:themeColor="background1"/>
                    <w:sz w:val="72"/>
                    <w:szCs w:val="72"/>
                  </w:rPr>
                </w:pPr>
              </w:p>
            </w:tc>
          </w:tr>
          <w:tr w:rsidR="00215C67" w14:paraId="3793F449" w14:textId="77777777">
            <w:trPr>
              <w:trHeight w:val="2880"/>
            </w:trPr>
            <w:tc>
              <w:tcPr>
                <w:tcW w:w="1440" w:type="dxa"/>
                <w:tcBorders>
                  <w:right w:val="single" w:sz="4" w:space="0" w:color="000000" w:themeColor="text1"/>
                </w:tcBorders>
              </w:tcPr>
              <w:p w14:paraId="31C20210" w14:textId="77777777" w:rsidR="00215C67" w:rsidRPr="00465934" w:rsidRDefault="00215C67">
                <w:pPr>
                  <w:rPr>
                    <w:color w:val="000000" w:themeColor="text1"/>
                  </w:rPr>
                </w:pPr>
              </w:p>
            </w:tc>
            <w:tc>
              <w:tcPr>
                <w:tcW w:w="2520" w:type="dxa"/>
                <w:tcBorders>
                  <w:left w:val="single" w:sz="4" w:space="0" w:color="000000" w:themeColor="text1"/>
                </w:tcBorders>
                <w:vAlign w:val="center"/>
              </w:tcPr>
              <w:sdt>
                <w:sdtPr>
                  <w:rPr>
                    <w:color w:val="000000" w:themeColor="text1"/>
                  </w:rPr>
                  <w:alias w:val="Şirket"/>
                  <w:id w:val="15676123"/>
                  <w:placeholder>
                    <w:docPart w:val="10F50D866551494BA214F5CEF32DC3E3"/>
                  </w:placeholder>
                  <w:dataBinding w:prefixMappings="xmlns:ns0='http://schemas.openxmlformats.org/officeDocument/2006/extended-properties'" w:xpath="/ns0:Properties[1]/ns0:Company[1]" w:storeItemID="{6668398D-A668-4E3E-A5EB-62B293D839F1}"/>
                  <w:text/>
                </w:sdtPr>
                <w:sdtContent>
                  <w:p w14:paraId="7AD5FB5F" w14:textId="2FA57677" w:rsidR="00215C67" w:rsidRPr="00465934" w:rsidRDefault="0016054C">
                    <w:pPr>
                      <w:pStyle w:val="NoSpacing"/>
                      <w:rPr>
                        <w:color w:val="000000" w:themeColor="text1"/>
                      </w:rPr>
                    </w:pPr>
                    <w:r>
                      <w:rPr>
                        <w:color w:val="000000" w:themeColor="text1"/>
                        <w:lang w:val="en-GB"/>
                      </w:rPr>
                      <w:t>DUNGEOON OF DOOOM</w:t>
                    </w:r>
                  </w:p>
                </w:sdtContent>
              </w:sdt>
              <w:p w14:paraId="7E196A5D" w14:textId="77777777" w:rsidR="00215C67" w:rsidRPr="00465934" w:rsidRDefault="00215C67">
                <w:pPr>
                  <w:pStyle w:val="NoSpacing"/>
                  <w:rPr>
                    <w:color w:val="000000" w:themeColor="text1"/>
                  </w:rPr>
                </w:pPr>
              </w:p>
              <w:sdt>
                <w:sdtPr>
                  <w:rPr>
                    <w:color w:val="000000" w:themeColor="text1"/>
                  </w:rPr>
                  <w:alias w:val="Yazar"/>
                  <w:id w:val="15676130"/>
                  <w:dataBinding w:prefixMappings="xmlns:ns0='http://schemas.openxmlformats.org/package/2006/metadata/core-properties' xmlns:ns1='http://purl.org/dc/elements/1.1/'" w:xpath="/ns0:coreProperties[1]/ns1:creator[1]" w:storeItemID="{6C3C8BC8-F283-45AE-878A-BAB7291924A1}"/>
                  <w:text/>
                </w:sdtPr>
                <w:sdtContent>
                  <w:p w14:paraId="30125F8E" w14:textId="0B336939" w:rsidR="00215C67" w:rsidRPr="00465934" w:rsidRDefault="0016054C">
                    <w:pPr>
                      <w:pStyle w:val="NoSpacing"/>
                      <w:rPr>
                        <w:color w:val="000000" w:themeColor="text1"/>
                      </w:rPr>
                    </w:pPr>
                    <w:r>
                      <w:rPr>
                        <w:color w:val="000000" w:themeColor="text1"/>
                        <w:lang w:val="en-GB"/>
                      </w:rPr>
                      <w:t>REPORT V01</w:t>
                    </w:r>
                  </w:p>
                </w:sdtContent>
              </w:sdt>
              <w:p w14:paraId="4BE8A878" w14:textId="77777777" w:rsidR="00215C67" w:rsidRPr="00465934" w:rsidRDefault="00215C67">
                <w:pPr>
                  <w:pStyle w:val="NoSpacing"/>
                  <w:rPr>
                    <w:color w:val="000000" w:themeColor="text1"/>
                  </w:rPr>
                </w:pPr>
              </w:p>
            </w:tc>
          </w:tr>
        </w:tbl>
        <w:p w14:paraId="420F758D" w14:textId="77777777" w:rsidR="00215C67" w:rsidRDefault="00215C67"/>
        <w:p w14:paraId="661D84AD" w14:textId="77777777" w:rsidR="00215C67" w:rsidRDefault="00215C67"/>
        <w:p w14:paraId="1577D49D" w14:textId="77777777" w:rsidR="00215C67" w:rsidRDefault="00215C67"/>
        <w:tbl>
          <w:tblPr>
            <w:tblpPr w:leftFromText="187" w:rightFromText="187" w:vertAnchor="page" w:horzAnchor="margin" w:tblpY="5652"/>
            <w:tblW w:w="5000" w:type="pct"/>
            <w:tblLook w:val="04A0" w:firstRow="1" w:lastRow="0" w:firstColumn="1" w:lastColumn="0" w:noHBand="0" w:noVBand="1"/>
          </w:tblPr>
          <w:tblGrid>
            <w:gridCol w:w="9972"/>
          </w:tblGrid>
          <w:tr w:rsidR="00770CD4" w14:paraId="74DA3925" w14:textId="77777777" w:rsidTr="00770CD4">
            <w:tc>
              <w:tcPr>
                <w:tcW w:w="0" w:type="auto"/>
              </w:tcPr>
              <w:p w14:paraId="312456DD" w14:textId="3A03517C" w:rsidR="00770CD4" w:rsidRDefault="00770CD4" w:rsidP="00820283">
                <w:pPr>
                  <w:pStyle w:val="NoSpacing"/>
                  <w:rPr>
                    <w:bCs/>
                    <w:caps/>
                    <w:color w:val="76923C" w:themeColor="accent3" w:themeShade="BF"/>
                    <w:sz w:val="72"/>
                    <w:szCs w:val="72"/>
                    <w:lang w:val="tr-TR"/>
                  </w:rPr>
                </w:pPr>
                <w:r>
                  <w:rPr>
                    <w:bCs/>
                    <w:caps/>
                    <w:color w:val="76923C" w:themeColor="accent3" w:themeShade="BF"/>
                    <w:sz w:val="72"/>
                    <w:szCs w:val="72"/>
                    <w:lang w:val="tr-TR"/>
                  </w:rPr>
                  <w:t>[</w:t>
                </w:r>
                <w:sdt>
                  <w:sdtPr>
                    <w:rPr>
                      <w:b w:val="0"/>
                      <w:bCs/>
                      <w:caps/>
                      <w:sz w:val="72"/>
                      <w:szCs w:val="72"/>
                    </w:rPr>
                    <w:alias w:val="Başlık"/>
                    <w:id w:val="15676137"/>
                    <w:dataBinding w:prefixMappings="xmlns:ns0='http://schemas.openxmlformats.org/package/2006/metadata/core-properties' xmlns:ns1='http://purl.org/dc/elements/1.1/'" w:xpath="/ns0:coreProperties[1]/ns1:title[1]" w:storeItemID="{6C3C8BC8-F283-45AE-878A-BAB7291924A1}"/>
                    <w:text/>
                  </w:sdtPr>
                  <w:sdtContent>
                    <w:r w:rsidR="0016054C">
                      <w:rPr>
                        <w:b w:val="0"/>
                        <w:bCs/>
                        <w:caps/>
                        <w:sz w:val="72"/>
                        <w:szCs w:val="72"/>
                        <w:lang w:val="en-GB"/>
                      </w:rPr>
                      <w:t>TEAM MEMBERS</w:t>
                    </w:r>
                  </w:sdtContent>
                </w:sdt>
                <w:r>
                  <w:rPr>
                    <w:bCs/>
                    <w:caps/>
                    <w:color w:val="76923C" w:themeColor="accent3" w:themeShade="BF"/>
                    <w:sz w:val="72"/>
                    <w:szCs w:val="72"/>
                    <w:lang w:val="tr-TR"/>
                  </w:rPr>
                  <w:t>]</w:t>
                </w:r>
              </w:p>
              <w:p w14:paraId="5A252F3B" w14:textId="77777777" w:rsidR="00820283" w:rsidRDefault="00820283" w:rsidP="00820283">
                <w:pPr>
                  <w:pStyle w:val="NoSpacing"/>
                  <w:rPr>
                    <w:bCs/>
                    <w:caps/>
                    <w:color w:val="76923C" w:themeColor="accent3" w:themeShade="BF"/>
                    <w:sz w:val="72"/>
                    <w:szCs w:val="72"/>
                    <w:lang w:val="tr-TR"/>
                  </w:rPr>
                </w:pPr>
              </w:p>
              <w:p w14:paraId="5F91C731"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MATTSI JANSKY</w:t>
                </w:r>
              </w:p>
              <w:p w14:paraId="76939E0E" w14:textId="77777777" w:rsidR="009574DA" w:rsidRDefault="009574DA" w:rsidP="009574DA">
                <w:pPr>
                  <w:pStyle w:val="NoSpacing"/>
                  <w:rPr>
                    <w:bCs/>
                    <w:caps/>
                    <w:color w:val="76923C" w:themeColor="accent3" w:themeShade="BF"/>
                    <w:sz w:val="36"/>
                    <w:szCs w:val="36"/>
                    <w:lang w:val="tr-TR"/>
                  </w:rPr>
                </w:pPr>
                <w:r>
                  <w:rPr>
                    <w:bCs/>
                    <w:caps/>
                    <w:color w:val="76923C" w:themeColor="accent3" w:themeShade="BF"/>
                    <w:sz w:val="36"/>
                    <w:szCs w:val="36"/>
                    <w:lang w:val="tr-TR"/>
                  </w:rPr>
                  <w:t>ARYA ramdev</w:t>
                </w:r>
              </w:p>
              <w:p w14:paraId="18237793"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SELIN KUTLAMIS</w:t>
                </w:r>
              </w:p>
              <w:p w14:paraId="23AEF8E1" w14:textId="6ED12590" w:rsidR="009A7EE7" w:rsidRDefault="00391CC3" w:rsidP="00820283">
                <w:pPr>
                  <w:pStyle w:val="NoSpacing"/>
                  <w:rPr>
                    <w:bCs/>
                    <w:caps/>
                    <w:color w:val="76923C" w:themeColor="accent3" w:themeShade="BF"/>
                    <w:sz w:val="36"/>
                    <w:szCs w:val="36"/>
                    <w:lang w:val="tr-TR"/>
                  </w:rPr>
                </w:pPr>
                <w:ins w:id="3" w:author="Qian Zhou" w:date="2016-12-15T09:50:00Z">
                  <w:r>
                    <w:rPr>
                      <w:bCs/>
                      <w:caps/>
                      <w:color w:val="76923C" w:themeColor="accent3" w:themeShade="BF"/>
                      <w:sz w:val="36"/>
                      <w:szCs w:val="36"/>
                      <w:lang w:val="tr-TR"/>
                    </w:rPr>
                    <w:t>TA</w:t>
                  </w:r>
                  <w:r w:rsidR="009A7EE7">
                    <w:rPr>
                      <w:bCs/>
                      <w:caps/>
                      <w:color w:val="76923C" w:themeColor="accent3" w:themeShade="BF"/>
                      <w:sz w:val="36"/>
                      <w:szCs w:val="36"/>
                      <w:lang w:val="tr-TR"/>
                    </w:rPr>
                    <w:t>SOS</w:t>
                  </w:r>
                </w:ins>
                <w:del w:id="4" w:author="Qian Zhou" w:date="2016-12-15T09:50:00Z">
                  <w:r w:rsidR="009A7EE7">
                    <w:rPr>
                      <w:bCs/>
                      <w:caps/>
                      <w:color w:val="76923C" w:themeColor="accent3" w:themeShade="BF"/>
                      <w:sz w:val="36"/>
                      <w:szCs w:val="36"/>
                      <w:lang w:val="tr-TR"/>
                    </w:rPr>
                    <w:delText>TASSOS</w:delText>
                  </w:r>
                </w:del>
                <w:r w:rsidR="009A7EE7">
                  <w:rPr>
                    <w:bCs/>
                    <w:caps/>
                    <w:color w:val="76923C" w:themeColor="accent3" w:themeShade="BF"/>
                    <w:sz w:val="36"/>
                    <w:szCs w:val="36"/>
                    <w:lang w:val="tr-TR"/>
                  </w:rPr>
                  <w:t xml:space="preserve"> GEMTOS</w:t>
                </w:r>
              </w:p>
              <w:p w14:paraId="0A8E853E"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QIAN ZHOU</w:t>
                </w:r>
              </w:p>
              <w:p w14:paraId="189A432A" w14:textId="77777777" w:rsidR="009A7EE7" w:rsidRDefault="009A7EE7" w:rsidP="00820283">
                <w:pPr>
                  <w:pStyle w:val="NoSpacing"/>
                  <w:rPr>
                    <w:bCs/>
                    <w:caps/>
                    <w:color w:val="76923C" w:themeColor="accent3" w:themeShade="BF"/>
                    <w:sz w:val="36"/>
                    <w:szCs w:val="36"/>
                    <w:lang w:val="tr-TR"/>
                  </w:rPr>
                </w:pPr>
                <w:r>
                  <w:rPr>
                    <w:bCs/>
                    <w:caps/>
                    <w:color w:val="76923C" w:themeColor="accent3" w:themeShade="BF"/>
                    <w:sz w:val="36"/>
                    <w:szCs w:val="36"/>
                    <w:lang w:val="tr-TR"/>
                  </w:rPr>
                  <w:t>XIAOXIAO FAN</w:t>
                </w:r>
              </w:p>
              <w:p w14:paraId="710F591A" w14:textId="77777777" w:rsidR="009A7EE7" w:rsidRPr="00820283" w:rsidRDefault="009A7EE7" w:rsidP="00820283">
                <w:pPr>
                  <w:pStyle w:val="NoSpacing"/>
                  <w:rPr>
                    <w:b w:val="0"/>
                    <w:bCs/>
                    <w:caps/>
                    <w:sz w:val="36"/>
                    <w:szCs w:val="36"/>
                  </w:rPr>
                </w:pPr>
              </w:p>
            </w:tc>
          </w:tr>
        </w:tbl>
        <w:p w14:paraId="13B6D0EE" w14:textId="77777777" w:rsidR="00394DE9" w:rsidRDefault="00215C67" w:rsidP="00A54057">
          <w:pPr>
            <w:rPr>
              <w:rFonts w:cs="Calibri"/>
              <w:sz w:val="44"/>
              <w:szCs w:val="44"/>
            </w:rPr>
          </w:pPr>
          <w:r>
            <w:rPr>
              <w:rFonts w:cs="Calibri"/>
              <w:sz w:val="44"/>
              <w:szCs w:val="44"/>
            </w:rPr>
            <w:br w:type="page"/>
          </w:r>
        </w:p>
        <w:customXmlInsRangeStart w:id="5" w:author="Mattsi" w:date="2016-12-15T09:50:00Z"/>
      </w:sdtContent>
    </w:sdt>
    <w:customXmlInsRangeEnd w:id="5"/>
    <w:p w14:paraId="6767169F" w14:textId="03A60913" w:rsidR="00A7498C" w:rsidRPr="00394DE9" w:rsidRDefault="00C63A21" w:rsidP="00A54057">
      <w:pPr>
        <w:rPr>
          <w:ins w:id="6" w:author="Mattsi" w:date="2016-12-15T09:50:00Z"/>
          <w:rFonts w:cs="Calibri"/>
          <w:sz w:val="44"/>
          <w:szCs w:val="44"/>
        </w:rPr>
      </w:pPr>
      <w:ins w:id="7" w:author="Mattsi" w:date="2016-12-15T09:50:00Z">
        <w:r>
          <w:lastRenderedPageBreak/>
          <w:t xml:space="preserve">    </w:t>
        </w:r>
        <w:r w:rsidR="00476620" w:rsidRPr="00A54057">
          <w:t xml:space="preserve">                                            </w:t>
        </w:r>
      </w:ins>
    </w:p>
    <w:customXmlInsRangeStart w:id="8" w:author="Mattsi" w:date="2016-12-15T09:50:00Z"/>
    <w:sdt>
      <w:sdtPr>
        <w:rPr>
          <w:rFonts w:ascii="Calibri" w:eastAsia="Times New Roman" w:hAnsi="Calibri" w:cs="Times New Roman"/>
          <w:b/>
          <w:color w:val="auto"/>
          <w:sz w:val="24"/>
          <w:szCs w:val="24"/>
        </w:rPr>
        <w:id w:val="1159041202"/>
        <w:docPartObj>
          <w:docPartGallery w:val="Table of Contents"/>
          <w:docPartUnique/>
        </w:docPartObj>
      </w:sdtPr>
      <w:sdtEndPr>
        <w:rPr>
          <w:rFonts w:ascii="Times New Roman" w:eastAsiaTheme="minorEastAsia" w:hAnsi="Times New Roman"/>
          <w:bCs/>
          <w:noProof/>
        </w:rPr>
      </w:sdtEndPr>
      <w:sdtContent>
        <w:customXmlInsRangeEnd w:id="8"/>
        <w:p w14:paraId="78DBC0CD" w14:textId="77777777" w:rsidR="00A7498C" w:rsidRPr="00394DE9" w:rsidRDefault="00A7498C" w:rsidP="00FC686E">
          <w:pPr>
            <w:pStyle w:val="TOCHeading"/>
            <w:rPr>
              <w:ins w:id="9" w:author="Mattsi" w:date="2016-12-15T09:50:00Z"/>
              <w:rStyle w:val="H1Char"/>
              <w:b w:val="0"/>
              <w:color w:val="auto"/>
            </w:rPr>
          </w:pPr>
          <w:ins w:id="10" w:author="Mattsi" w:date="2016-12-15T09:50:00Z">
            <w:r w:rsidRPr="00A7498C">
              <w:rPr>
                <w:rStyle w:val="H1Char"/>
                <w:color w:val="auto"/>
              </w:rPr>
              <w:t>Contents</w:t>
            </w:r>
          </w:ins>
        </w:p>
        <w:p w14:paraId="21808005" w14:textId="77777777" w:rsidR="00FC686E" w:rsidRPr="00394DE9" w:rsidRDefault="00FC686E" w:rsidP="00FC686E">
          <w:pPr>
            <w:rPr>
              <w:ins w:id="11" w:author="Mattsi" w:date="2016-12-15T09:50:00Z"/>
              <w:b w:val="0"/>
            </w:rPr>
          </w:pPr>
        </w:p>
        <w:p w14:paraId="45BA2C3D" w14:textId="4860AE78" w:rsidR="00394DE9" w:rsidRPr="00394DE9" w:rsidRDefault="00A7498C" w:rsidP="00394DE9">
          <w:pPr>
            <w:pStyle w:val="TOC1"/>
            <w:rPr>
              <w:rFonts w:asciiTheme="minorHAnsi" w:hAnsiTheme="minorHAnsi" w:cstheme="minorBidi"/>
              <w:b w:val="0"/>
              <w:noProof/>
              <w:sz w:val="22"/>
              <w:szCs w:val="22"/>
              <w:lang w:val="en-GB" w:eastAsia="en-GB"/>
            </w:rPr>
          </w:pPr>
          <w:ins w:id="12" w:author="Mattsi" w:date="2016-12-15T09:50:00Z">
            <w:r w:rsidRPr="00394DE9">
              <w:rPr>
                <w:b w:val="0"/>
                <w:sz w:val="22"/>
                <w:szCs w:val="22"/>
              </w:rPr>
              <w:fldChar w:fldCharType="begin"/>
            </w:r>
            <w:r w:rsidRPr="00394DE9">
              <w:rPr>
                <w:b w:val="0"/>
                <w:sz w:val="22"/>
                <w:szCs w:val="22"/>
              </w:rPr>
              <w:instrText xml:space="preserve"> TOC \o "1-3" \h \z \u </w:instrText>
            </w:r>
            <w:r w:rsidRPr="00394DE9">
              <w:rPr>
                <w:b w:val="0"/>
                <w:sz w:val="22"/>
                <w:szCs w:val="22"/>
              </w:rPr>
              <w:fldChar w:fldCharType="separate"/>
            </w:r>
          </w:ins>
          <w:r w:rsidR="00394DE9" w:rsidRPr="00394DE9">
            <w:rPr>
              <w:rStyle w:val="Hyperlink"/>
              <w:b w:val="0"/>
              <w:noProof/>
            </w:rPr>
            <w:fldChar w:fldCharType="begin"/>
          </w:r>
          <w:r w:rsidR="00394DE9" w:rsidRPr="00394DE9">
            <w:rPr>
              <w:rStyle w:val="Hyperlink"/>
              <w:b w:val="0"/>
              <w:noProof/>
            </w:rPr>
            <w:instrText xml:space="preserve"> </w:instrText>
          </w:r>
          <w:r w:rsidR="00394DE9" w:rsidRPr="00394DE9">
            <w:rPr>
              <w:b w:val="0"/>
              <w:noProof/>
            </w:rPr>
            <w:instrText>HYPERLINK \l "_Toc469560256"</w:instrText>
          </w:r>
          <w:r w:rsidR="00394DE9" w:rsidRPr="00394DE9">
            <w:rPr>
              <w:rStyle w:val="Hyperlink"/>
              <w:b w:val="0"/>
              <w:noProof/>
            </w:rPr>
            <w:instrText xml:space="preserve"> </w:instrText>
          </w:r>
          <w:r w:rsidR="00394DE9" w:rsidRPr="00394DE9">
            <w:rPr>
              <w:rStyle w:val="Hyperlink"/>
              <w:b w:val="0"/>
              <w:noProof/>
            </w:rPr>
          </w:r>
          <w:r w:rsidR="00394DE9" w:rsidRPr="00394DE9">
            <w:rPr>
              <w:rStyle w:val="Hyperlink"/>
              <w:b w:val="0"/>
              <w:noProof/>
            </w:rPr>
            <w:fldChar w:fldCharType="separate"/>
          </w:r>
          <w:r w:rsidR="00394DE9" w:rsidRPr="00394DE9">
            <w:rPr>
              <w:rStyle w:val="Hyperlink"/>
              <w:b w:val="0"/>
              <w:noProof/>
            </w:rPr>
            <w:t>1.</w:t>
          </w:r>
          <w:r w:rsidR="00394DE9" w:rsidRPr="00394DE9">
            <w:rPr>
              <w:rFonts w:asciiTheme="minorHAnsi" w:hAnsiTheme="minorHAnsi" w:cstheme="minorBidi"/>
              <w:b w:val="0"/>
              <w:noProof/>
              <w:sz w:val="22"/>
              <w:szCs w:val="22"/>
              <w:lang w:val="en-GB" w:eastAsia="en-GB"/>
            </w:rPr>
            <w:tab/>
          </w:r>
          <w:r w:rsidR="00394DE9" w:rsidRPr="00394DE9">
            <w:rPr>
              <w:rStyle w:val="Hyperlink"/>
              <w:b w:val="0"/>
              <w:noProof/>
            </w:rPr>
            <w:t>PROJECT OVERVIEW</w:t>
          </w:r>
          <w:r w:rsidR="00394DE9" w:rsidRPr="00394DE9">
            <w:rPr>
              <w:b w:val="0"/>
              <w:noProof/>
              <w:webHidden/>
            </w:rPr>
            <w:tab/>
          </w:r>
          <w:r w:rsidR="00394DE9" w:rsidRPr="00394DE9">
            <w:rPr>
              <w:b w:val="0"/>
              <w:noProof/>
              <w:webHidden/>
            </w:rPr>
            <w:fldChar w:fldCharType="begin"/>
          </w:r>
          <w:r w:rsidR="00394DE9" w:rsidRPr="00394DE9">
            <w:rPr>
              <w:b w:val="0"/>
              <w:noProof/>
              <w:webHidden/>
            </w:rPr>
            <w:instrText xml:space="preserve"> PAGEREF _Toc469560256 \h </w:instrText>
          </w:r>
          <w:r w:rsidR="00394DE9" w:rsidRPr="00394DE9">
            <w:rPr>
              <w:b w:val="0"/>
              <w:noProof/>
              <w:webHidden/>
            </w:rPr>
          </w:r>
          <w:r w:rsidR="00394DE9" w:rsidRPr="00394DE9">
            <w:rPr>
              <w:b w:val="0"/>
              <w:noProof/>
              <w:webHidden/>
            </w:rPr>
            <w:fldChar w:fldCharType="separate"/>
          </w:r>
          <w:r w:rsidR="00394DE9" w:rsidRPr="00394DE9">
            <w:rPr>
              <w:b w:val="0"/>
              <w:noProof/>
              <w:webHidden/>
            </w:rPr>
            <w:t>1</w:t>
          </w:r>
          <w:r w:rsidR="00394DE9" w:rsidRPr="00394DE9">
            <w:rPr>
              <w:b w:val="0"/>
              <w:noProof/>
              <w:webHidden/>
            </w:rPr>
            <w:fldChar w:fldCharType="end"/>
          </w:r>
          <w:r w:rsidR="00394DE9" w:rsidRPr="00394DE9">
            <w:rPr>
              <w:rStyle w:val="Hyperlink"/>
              <w:b w:val="0"/>
              <w:noProof/>
            </w:rPr>
            <w:fldChar w:fldCharType="end"/>
          </w:r>
        </w:p>
        <w:p w14:paraId="123FFA3A" w14:textId="4BFE25AD"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"_Toc469560257"</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2.</w:t>
          </w:r>
          <w:r w:rsidRPr="00394DE9">
            <w:rPr>
              <w:rFonts w:asciiTheme="minorHAnsi" w:hAnsiTheme="minorHAnsi" w:cstheme="minorBidi"/>
              <w:b w:val="0"/>
              <w:noProof/>
              <w:sz w:val="22"/>
              <w:szCs w:val="22"/>
              <w:lang w:val="en-GB" w:eastAsia="en-GB"/>
            </w:rPr>
            <w:tab/>
          </w:r>
          <w:r w:rsidRPr="00394DE9">
            <w:rPr>
              <w:rStyle w:val="Hyperlink"/>
              <w:b w:val="0"/>
              <w:noProof/>
            </w:rPr>
            <w:t>READER’S GUIDE</w:t>
          </w:r>
          <w:r w:rsidRPr="00394DE9">
            <w:rPr>
              <w:b w:val="0"/>
              <w:noProof/>
              <w:webHidden/>
            </w:rPr>
            <w:tab/>
          </w:r>
          <w:r w:rsidRPr="00394DE9">
            <w:rPr>
              <w:b w:val="0"/>
              <w:noProof/>
              <w:webHidden/>
            </w:rPr>
            <w:fldChar w:fldCharType="begin"/>
          </w:r>
          <w:r w:rsidRPr="00394DE9">
            <w:rPr>
              <w:b w:val="0"/>
              <w:noProof/>
              <w:webHidden/>
            </w:rPr>
            <w:instrText xml:space="preserve"> PAGEREF _Toc469560257 \h </w:instrText>
          </w:r>
          <w:r w:rsidRPr="00394DE9">
            <w:rPr>
              <w:b w:val="0"/>
              <w:noProof/>
              <w:webHidden/>
            </w:rPr>
          </w:r>
          <w:r w:rsidRPr="00394DE9">
            <w:rPr>
              <w:b w:val="0"/>
              <w:noProof/>
              <w:webHidden/>
            </w:rPr>
            <w:fldChar w:fldCharType="separate"/>
          </w:r>
          <w:r w:rsidRPr="00394DE9">
            <w:rPr>
              <w:b w:val="0"/>
              <w:noProof/>
              <w:webHidden/>
            </w:rPr>
            <w:t>4</w:t>
          </w:r>
          <w:r w:rsidRPr="00394DE9">
            <w:rPr>
              <w:b w:val="0"/>
              <w:noProof/>
              <w:webHidden/>
            </w:rPr>
            <w:fldChar w:fldCharType="end"/>
          </w:r>
          <w:r w:rsidRPr="00394DE9">
            <w:rPr>
              <w:rStyle w:val="Hyperlink"/>
              <w:b w:val="0"/>
              <w:noProof/>
            </w:rPr>
            <w:fldChar w:fldCharType="end"/>
          </w:r>
        </w:p>
        <w:p w14:paraId="3B6F4349" w14:textId="4282B9EF"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"_Toc469560258"</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3.</w:t>
          </w:r>
          <w:r w:rsidRPr="00394DE9">
            <w:rPr>
              <w:rFonts w:asciiTheme="minorHAnsi" w:hAnsiTheme="minorHAnsi" w:cstheme="minorBidi"/>
              <w:b w:val="0"/>
              <w:noProof/>
              <w:sz w:val="22"/>
              <w:szCs w:val="22"/>
              <w:lang w:val="en-GB" w:eastAsia="en-GB"/>
            </w:rPr>
            <w:tab/>
          </w:r>
          <w:r w:rsidRPr="00394DE9">
            <w:rPr>
              <w:rStyle w:val="Hyperlink"/>
              <w:b w:val="0"/>
              <w:noProof/>
            </w:rPr>
            <w:t>Functional Requirements</w:t>
          </w:r>
          <w:r w:rsidRPr="00394DE9">
            <w:rPr>
              <w:b w:val="0"/>
              <w:noProof/>
              <w:webHidden/>
            </w:rPr>
            <w:tab/>
          </w:r>
          <w:r w:rsidRPr="00394DE9">
            <w:rPr>
              <w:b w:val="0"/>
              <w:noProof/>
              <w:webHidden/>
            </w:rPr>
            <w:fldChar w:fldCharType="begin"/>
          </w:r>
          <w:r w:rsidRPr="00394DE9">
            <w:rPr>
              <w:b w:val="0"/>
              <w:noProof/>
              <w:webHidden/>
            </w:rPr>
            <w:instrText xml:space="preserve"> PAGEREF _Toc469560258 \h </w:instrText>
          </w:r>
          <w:r w:rsidRPr="00394DE9">
            <w:rPr>
              <w:b w:val="0"/>
              <w:noProof/>
              <w:webHidden/>
            </w:rPr>
          </w:r>
          <w:r w:rsidRPr="00394DE9">
            <w:rPr>
              <w:b w:val="0"/>
              <w:noProof/>
              <w:webHidden/>
            </w:rPr>
            <w:fldChar w:fldCharType="separate"/>
          </w:r>
          <w:r w:rsidRPr="00394DE9">
            <w:rPr>
              <w:b w:val="0"/>
              <w:noProof/>
              <w:webHidden/>
            </w:rPr>
            <w:t>6</w:t>
          </w:r>
          <w:r w:rsidRPr="00394DE9">
            <w:rPr>
              <w:b w:val="0"/>
              <w:noProof/>
              <w:webHidden/>
            </w:rPr>
            <w:fldChar w:fldCharType="end"/>
          </w:r>
          <w:r w:rsidRPr="00394DE9">
            <w:rPr>
              <w:rStyle w:val="Hyperlink"/>
              <w:b w:val="0"/>
              <w:noProof/>
            </w:rPr>
            <w:fldChar w:fldCharType="end"/>
          </w:r>
        </w:p>
        <w:p w14:paraId="3675148C" w14:textId="42CED9D9"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"_Toc469560259"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4.</w:t>
          </w:r>
          <w:r w:rsidRPr="00394DE9">
            <w:rPr>
              <w:rFonts w:asciiTheme="minorHAnsi" w:hAnsiTheme="minorHAnsi" w:cstheme="minorBidi"/>
              <w:b w:val="0"/>
              <w:noProof/>
              <w:sz w:val="22"/>
              <w:szCs w:val="22"/>
              <w:lang w:val="en-GB" w:eastAsia="en-GB"/>
            </w:rPr>
            <w:tab/>
          </w:r>
          <w:r w:rsidRPr="00394DE9">
            <w:rPr>
              <w:rStyle w:val="Hyperlink"/>
              <w:b w:val="0"/>
              <w:noProof/>
            </w:rPr>
            <w:t>Initial Project Development Process</w:t>
          </w:r>
          <w:r w:rsidRPr="00394DE9">
            <w:rPr>
              <w:b w:val="0"/>
              <w:noProof/>
              <w:webHidden/>
            </w:rPr>
            <w:tab/>
          </w:r>
          <w:r w:rsidRPr="00394DE9">
            <w:rPr>
              <w:b w:val="0"/>
              <w:noProof/>
              <w:webHidden/>
            </w:rPr>
            <w:fldChar w:fldCharType="begin"/>
          </w:r>
          <w:r w:rsidRPr="00394DE9">
            <w:rPr>
              <w:b w:val="0"/>
              <w:noProof/>
              <w:webHidden/>
            </w:rPr>
            <w:instrText xml:space="preserve"> PAGEREF _Toc469560259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r w:rsidRPr="00394DE9">
            <w:rPr>
              <w:rStyle w:val="Hyperlink"/>
              <w:b w:val="0"/>
              <w:noProof/>
            </w:rPr>
            <w:fldChar w:fldCharType="end"/>
          </w:r>
        </w:p>
        <w:p w14:paraId="44A20E35" w14:textId="239FF6AD"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"_Toc469560260"</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5.</w:t>
          </w:r>
          <w:r w:rsidRPr="00394DE9">
            <w:rPr>
              <w:rFonts w:asciiTheme="minorHAnsi" w:hAnsiTheme="minorHAnsi" w:cstheme="minorBidi"/>
              <w:b w:val="0"/>
              <w:noProof/>
              <w:sz w:val="22"/>
              <w:szCs w:val="22"/>
              <w:lang w:val="en-GB" w:eastAsia="en-GB"/>
            </w:rPr>
            <w:tab/>
          </w:r>
          <w:r w:rsidRPr="00394DE9">
            <w:rPr>
              <w:rStyle w:val="Hyperlink"/>
              <w:b w:val="0"/>
              <w:noProof/>
            </w:rPr>
            <w:t>Producing Project Timescale</w:t>
          </w:r>
          <w:r w:rsidRPr="00394DE9">
            <w:rPr>
              <w:b w:val="0"/>
              <w:noProof/>
              <w:webHidden/>
            </w:rPr>
            <w:tab/>
          </w:r>
          <w:r w:rsidRPr="00394DE9">
            <w:rPr>
              <w:b w:val="0"/>
              <w:noProof/>
              <w:webHidden/>
            </w:rPr>
            <w:fldChar w:fldCharType="begin"/>
          </w:r>
          <w:r w:rsidRPr="00394DE9">
            <w:rPr>
              <w:b w:val="0"/>
              <w:noProof/>
              <w:webHidden/>
            </w:rPr>
            <w:instrText xml:space="preserve"> PAGEREF _Toc469560260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r w:rsidRPr="00394DE9">
            <w:rPr>
              <w:rStyle w:val="Hyperlink"/>
              <w:b w:val="0"/>
              <w:noProof/>
            </w:rPr>
            <w:fldChar w:fldCharType="end"/>
          </w:r>
        </w:p>
        <w:p w14:paraId="1807EECF" w14:textId="13A4A7F5"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"_Toc469560264"</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w:t>
          </w:r>
          <w:r w:rsidRPr="00394DE9">
            <w:rPr>
              <w:rFonts w:asciiTheme="minorHAnsi" w:hAnsiTheme="minorHAnsi" w:cstheme="minorBidi"/>
              <w:b w:val="0"/>
              <w:noProof/>
              <w:sz w:val="22"/>
              <w:szCs w:val="22"/>
              <w:lang w:val="en-GB" w:eastAsia="en-GB"/>
            </w:rPr>
            <w:tab/>
          </w:r>
          <w:r w:rsidRPr="00394DE9">
            <w:rPr>
              <w:rStyle w:val="Hyperlink"/>
              <w:b w:val="0"/>
              <w:noProof/>
            </w:rPr>
            <w:t>Use Cases v1</w:t>
          </w:r>
          <w:r w:rsidRPr="00394DE9">
            <w:rPr>
              <w:b w:val="0"/>
              <w:noProof/>
              <w:webHidden/>
            </w:rPr>
            <w:tab/>
          </w:r>
          <w:r w:rsidRPr="00394DE9">
            <w:rPr>
              <w:b w:val="0"/>
              <w:noProof/>
              <w:webHidden/>
            </w:rPr>
            <w:fldChar w:fldCharType="begin"/>
          </w:r>
          <w:r w:rsidRPr="00394DE9">
            <w:rPr>
              <w:b w:val="0"/>
              <w:noProof/>
              <w:webHidden/>
            </w:rPr>
            <w:instrText xml:space="preserve"> PAGEREF _Toc469560264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r w:rsidRPr="00394DE9">
            <w:rPr>
              <w:rStyle w:val="Hyperlink"/>
              <w:b w:val="0"/>
              <w:noProof/>
            </w:rPr>
            <w:fldChar w:fldCharType="end"/>
          </w:r>
        </w:p>
        <w:p w14:paraId="03612FBA" w14:textId="56D7CC01"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"_Toc469560265"</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6.1</w:t>
          </w:r>
          <w:r w:rsidRPr="00394DE9">
            <w:rPr>
              <w:rFonts w:asciiTheme="minorHAnsi" w:hAnsiTheme="minorHAnsi" w:cstheme="minorBidi"/>
              <w:b w:val="0"/>
              <w:noProof/>
              <w:sz w:val="22"/>
              <w:szCs w:val="22"/>
              <w:lang w:val="en-GB" w:eastAsia="en-GB"/>
            </w:rPr>
            <w:tab/>
          </w:r>
          <w:r w:rsidRPr="00394DE9">
            <w:rPr>
              <w:rStyle w:val="Hyperlink"/>
              <w:b w:val="0"/>
              <w:noProof/>
            </w:rPr>
            <w:t>Use Case 1 – Log in</w:t>
          </w:r>
          <w:r w:rsidRPr="00394DE9">
            <w:rPr>
              <w:b w:val="0"/>
              <w:noProof/>
              <w:webHidden/>
            </w:rPr>
            <w:tab/>
          </w:r>
          <w:r w:rsidRPr="00394DE9">
            <w:rPr>
              <w:b w:val="0"/>
              <w:noProof/>
              <w:webHidden/>
            </w:rPr>
            <w:fldChar w:fldCharType="begin"/>
          </w:r>
          <w:r w:rsidRPr="00394DE9">
            <w:rPr>
              <w:b w:val="0"/>
              <w:noProof/>
              <w:webHidden/>
            </w:rPr>
            <w:instrText xml:space="preserve"> PAGEREF _Toc469560265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r w:rsidRPr="00394DE9">
            <w:rPr>
              <w:rStyle w:val="Hyperlink"/>
              <w:b w:val="0"/>
              <w:noProof/>
            </w:rPr>
            <w:fldChar w:fldCharType="end"/>
          </w:r>
        </w:p>
        <w:p w14:paraId="4270B2B6" w14:textId="2A28E925"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"_Toc469560266"</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6.2</w:t>
          </w:r>
          <w:r w:rsidRPr="00394DE9">
            <w:rPr>
              <w:rFonts w:asciiTheme="minorHAnsi" w:hAnsiTheme="minorHAnsi" w:cstheme="minorBidi"/>
              <w:b w:val="0"/>
              <w:noProof/>
              <w:sz w:val="22"/>
              <w:szCs w:val="22"/>
              <w:lang w:val="en-GB" w:eastAsia="en-GB"/>
            </w:rPr>
            <w:tab/>
          </w:r>
          <w:r w:rsidRPr="00394DE9">
            <w:rPr>
              <w:rStyle w:val="Hyperlink"/>
              <w:b w:val="0"/>
              <w:noProof/>
            </w:rPr>
            <w:t>Use Case 2 – Registration</w:t>
          </w:r>
          <w:r w:rsidRPr="00394DE9">
            <w:rPr>
              <w:b w:val="0"/>
              <w:noProof/>
              <w:webHidden/>
            </w:rPr>
            <w:tab/>
          </w:r>
          <w:r w:rsidRPr="00394DE9">
            <w:rPr>
              <w:b w:val="0"/>
              <w:noProof/>
              <w:webHidden/>
            </w:rPr>
            <w:fldChar w:fldCharType="begin"/>
          </w:r>
          <w:r w:rsidRPr="00394DE9">
            <w:rPr>
              <w:b w:val="0"/>
              <w:noProof/>
              <w:webHidden/>
            </w:rPr>
            <w:instrText xml:space="preserve"> PAGEREF _Toc469560266 \h </w:instrText>
          </w:r>
          <w:r w:rsidRPr="00394DE9">
            <w:rPr>
              <w:b w:val="0"/>
              <w:noProof/>
              <w:webHidden/>
            </w:rPr>
          </w:r>
          <w:r w:rsidRPr="00394DE9">
            <w:rPr>
              <w:b w:val="0"/>
              <w:noProof/>
              <w:webHidden/>
            </w:rPr>
            <w:fldChar w:fldCharType="separate"/>
          </w:r>
          <w:r w:rsidRPr="00394DE9">
            <w:rPr>
              <w:b w:val="0"/>
              <w:noProof/>
              <w:webHidden/>
            </w:rPr>
            <w:t>7</w:t>
          </w:r>
          <w:r w:rsidRPr="00394DE9">
            <w:rPr>
              <w:b w:val="0"/>
              <w:noProof/>
              <w:webHidden/>
            </w:rPr>
            <w:fldChar w:fldCharType="end"/>
          </w:r>
          <w:r w:rsidRPr="00394DE9">
            <w:rPr>
              <w:rStyle w:val="Hyperlink"/>
              <w:b w:val="0"/>
              <w:noProof/>
            </w:rPr>
            <w:fldChar w:fldCharType="end"/>
          </w:r>
        </w:p>
        <w:p w14:paraId="7884B62C" w14:textId="1194095C" w:rsidR="00394DE9" w:rsidRPr="00394DE9" w:rsidRDefault="00394DE9">
          <w:pPr>
            <w:pStyle w:val="TOC2"/>
            <w:tabs>
              <w:tab w:val="left" w:pos="66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"_Toc469560267"</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Fonts w:asciiTheme="minorHAnsi" w:hAnsiTheme="minorHAnsi" w:cstheme="minorBidi"/>
              <w:b w:val="0"/>
              <w:noProof/>
              <w:sz w:val="22"/>
              <w:szCs w:val="22"/>
              <w:lang w:val="en-GB" w:eastAsia="en-GB"/>
            </w:rPr>
            <w:tab/>
          </w:r>
          <w:r w:rsidRPr="00394DE9">
            <w:rPr>
              <w:rStyle w:val="Hyperlink"/>
              <w:b w:val="0"/>
              <w:noProof/>
            </w:rPr>
            <w:t>Use Case 3 – Main Menu</w:t>
          </w:r>
          <w:r w:rsidRPr="00394DE9">
            <w:rPr>
              <w:b w:val="0"/>
              <w:noProof/>
              <w:webHidden/>
            </w:rPr>
            <w:tab/>
          </w:r>
          <w:r w:rsidRPr="00394DE9">
            <w:rPr>
              <w:b w:val="0"/>
              <w:noProof/>
              <w:webHidden/>
            </w:rPr>
            <w:fldChar w:fldCharType="begin"/>
          </w:r>
          <w:r w:rsidRPr="00394DE9">
            <w:rPr>
              <w:b w:val="0"/>
              <w:noProof/>
              <w:webHidden/>
            </w:rPr>
            <w:instrText xml:space="preserve"> PAGEREF _Toc469560267 \h </w:instrText>
          </w:r>
          <w:r w:rsidRPr="00394DE9">
            <w:rPr>
              <w:b w:val="0"/>
              <w:noProof/>
              <w:webHidden/>
            </w:rPr>
          </w:r>
          <w:r w:rsidRPr="00394DE9">
            <w:rPr>
              <w:b w:val="0"/>
              <w:noProof/>
              <w:webHidden/>
            </w:rPr>
            <w:fldChar w:fldCharType="separate"/>
          </w:r>
          <w:r w:rsidRPr="00394DE9">
            <w:rPr>
              <w:b w:val="0"/>
              <w:noProof/>
              <w:webHidden/>
            </w:rPr>
            <w:t>8</w:t>
          </w:r>
          <w:r w:rsidRPr="00394DE9">
            <w:rPr>
              <w:b w:val="0"/>
              <w:noProof/>
              <w:webHidden/>
            </w:rPr>
            <w:fldChar w:fldCharType="end"/>
          </w:r>
          <w:r w:rsidRPr="00394DE9">
            <w:rPr>
              <w:rStyle w:val="Hyperlink"/>
              <w:b w:val="0"/>
              <w:noProof/>
            </w:rPr>
            <w:fldChar w:fldCharType="end"/>
          </w:r>
        </w:p>
        <w:p w14:paraId="164DAFD2" w14:textId="68F015F6" w:rsidR="00394DE9" w:rsidRPr="00394DE9" w:rsidRDefault="00394DE9">
          <w:pPr>
            <w:pStyle w:val="TOC2"/>
            <w:tabs>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"_Toc469560268"</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6.3</w:t>
          </w:r>
          <w:r w:rsidRPr="00394DE9">
            <w:rPr>
              <w:b w:val="0"/>
              <w:noProof/>
              <w:webHidden/>
            </w:rPr>
            <w:tab/>
          </w:r>
          <w:r w:rsidRPr="00394DE9">
            <w:rPr>
              <w:b w:val="0"/>
              <w:noProof/>
              <w:webHidden/>
            </w:rPr>
            <w:fldChar w:fldCharType="begin"/>
          </w:r>
          <w:r w:rsidRPr="00394DE9">
            <w:rPr>
              <w:b w:val="0"/>
              <w:noProof/>
              <w:webHidden/>
            </w:rPr>
            <w:instrText xml:space="preserve"> PAGEREF _Toc469560268 \h </w:instrText>
          </w:r>
          <w:r w:rsidRPr="00394DE9">
            <w:rPr>
              <w:b w:val="0"/>
              <w:noProof/>
              <w:webHidden/>
            </w:rPr>
          </w:r>
          <w:r w:rsidRPr="00394DE9">
            <w:rPr>
              <w:b w:val="0"/>
              <w:noProof/>
              <w:webHidden/>
            </w:rPr>
            <w:fldChar w:fldCharType="separate"/>
          </w:r>
          <w:r w:rsidRPr="00394DE9">
            <w:rPr>
              <w:b w:val="0"/>
              <w:noProof/>
              <w:webHidden/>
            </w:rPr>
            <w:t>8</w:t>
          </w:r>
          <w:r w:rsidRPr="00394DE9">
            <w:rPr>
              <w:b w:val="0"/>
              <w:noProof/>
              <w:webHidden/>
            </w:rPr>
            <w:fldChar w:fldCharType="end"/>
          </w:r>
          <w:r w:rsidRPr="00394DE9">
            <w:rPr>
              <w:rStyle w:val="Hyperlink"/>
              <w:b w:val="0"/>
              <w:noProof/>
            </w:rPr>
            <w:fldChar w:fldCharType="end"/>
          </w:r>
        </w:p>
        <w:p w14:paraId="3D5ECC41" w14:textId="5A4D1F99"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"_Toc469560269"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6.4</w:t>
          </w:r>
          <w:r w:rsidRPr="00394DE9">
            <w:rPr>
              <w:rFonts w:asciiTheme="minorHAnsi" w:hAnsiTheme="minorHAnsi" w:cstheme="minorBidi"/>
              <w:b w:val="0"/>
              <w:noProof/>
              <w:sz w:val="22"/>
              <w:szCs w:val="22"/>
              <w:lang w:val="en-GB" w:eastAsia="en-GB"/>
            </w:rPr>
            <w:tab/>
          </w:r>
          <w:r w:rsidRPr="00394DE9">
            <w:rPr>
              <w:rStyle w:val="Hyperlink"/>
              <w:b w:val="0"/>
              <w:noProof/>
            </w:rPr>
            <w:t>Use Case 4 – World Creation</w:t>
          </w:r>
          <w:r w:rsidRPr="00394DE9">
            <w:rPr>
              <w:b w:val="0"/>
              <w:noProof/>
              <w:webHidden/>
            </w:rPr>
            <w:tab/>
          </w:r>
          <w:r w:rsidRPr="00394DE9">
            <w:rPr>
              <w:b w:val="0"/>
              <w:noProof/>
              <w:webHidden/>
            </w:rPr>
            <w:fldChar w:fldCharType="begin"/>
          </w:r>
          <w:r w:rsidRPr="00394DE9">
            <w:rPr>
              <w:b w:val="0"/>
              <w:noProof/>
              <w:webHidden/>
            </w:rPr>
            <w:instrText xml:space="preserve"> PAGEREF _Toc469560269 \h </w:instrText>
          </w:r>
          <w:r w:rsidRPr="00394DE9">
            <w:rPr>
              <w:b w:val="0"/>
              <w:noProof/>
              <w:webHidden/>
            </w:rPr>
          </w:r>
          <w:r w:rsidRPr="00394DE9">
            <w:rPr>
              <w:b w:val="0"/>
              <w:noProof/>
              <w:webHidden/>
            </w:rPr>
            <w:fldChar w:fldCharType="separate"/>
          </w:r>
          <w:r w:rsidRPr="00394DE9">
            <w:rPr>
              <w:b w:val="0"/>
              <w:noProof/>
              <w:webHidden/>
            </w:rPr>
            <w:t>8</w:t>
          </w:r>
          <w:r w:rsidRPr="00394DE9">
            <w:rPr>
              <w:b w:val="0"/>
              <w:noProof/>
              <w:webHidden/>
            </w:rPr>
            <w:fldChar w:fldCharType="end"/>
          </w:r>
          <w:r w:rsidRPr="00394DE9">
            <w:rPr>
              <w:rStyle w:val="Hyperlink"/>
              <w:b w:val="0"/>
              <w:noProof/>
            </w:rPr>
            <w:fldChar w:fldCharType="end"/>
          </w:r>
        </w:p>
        <w:p w14:paraId="78CE9F98" w14:textId="08EE465B"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"_Toc469560270"</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6.5</w:t>
          </w:r>
          <w:r w:rsidRPr="00394DE9">
            <w:rPr>
              <w:rFonts w:asciiTheme="minorHAnsi" w:hAnsiTheme="minorHAnsi" w:cstheme="minorBidi"/>
              <w:b w:val="0"/>
              <w:noProof/>
              <w:sz w:val="22"/>
              <w:szCs w:val="22"/>
              <w:lang w:val="en-GB" w:eastAsia="en-GB"/>
            </w:rPr>
            <w:tab/>
          </w:r>
          <w:r w:rsidRPr="00394DE9">
            <w:rPr>
              <w:rStyle w:val="Hyperlink"/>
              <w:b w:val="0"/>
              <w:noProof/>
            </w:rPr>
            <w:t>Use Case 5 – Movement</w:t>
          </w:r>
          <w:r w:rsidRPr="00394DE9">
            <w:rPr>
              <w:b w:val="0"/>
              <w:noProof/>
              <w:webHidden/>
            </w:rPr>
            <w:tab/>
          </w:r>
          <w:r w:rsidRPr="00394DE9">
            <w:rPr>
              <w:b w:val="0"/>
              <w:noProof/>
              <w:webHidden/>
            </w:rPr>
            <w:fldChar w:fldCharType="begin"/>
          </w:r>
          <w:r w:rsidRPr="00394DE9">
            <w:rPr>
              <w:b w:val="0"/>
              <w:noProof/>
              <w:webHidden/>
            </w:rPr>
            <w:instrText xml:space="preserve"> PAGEREF _Toc469560270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r w:rsidRPr="00394DE9">
            <w:rPr>
              <w:rStyle w:val="Hyperlink"/>
              <w:b w:val="0"/>
              <w:noProof/>
            </w:rPr>
            <w:fldChar w:fldCharType="end"/>
          </w:r>
        </w:p>
        <w:p w14:paraId="29CD7D16" w14:textId="743D829D"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"_Toc469560271"</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6.6</w:t>
          </w:r>
          <w:r w:rsidRPr="00394DE9">
            <w:rPr>
              <w:rFonts w:asciiTheme="minorHAnsi" w:hAnsiTheme="minorHAnsi" w:cstheme="minorBidi"/>
              <w:b w:val="0"/>
              <w:noProof/>
              <w:sz w:val="22"/>
              <w:szCs w:val="22"/>
              <w:lang w:val="en-GB" w:eastAsia="en-GB"/>
            </w:rPr>
            <w:tab/>
          </w:r>
          <w:r w:rsidRPr="00394DE9">
            <w:rPr>
              <w:rStyle w:val="Hyperlink"/>
              <w:b w:val="0"/>
              <w:noProof/>
            </w:rPr>
            <w:t>Use Case 6 – Coins</w:t>
          </w:r>
          <w:r w:rsidRPr="00394DE9">
            <w:rPr>
              <w:b w:val="0"/>
              <w:noProof/>
              <w:webHidden/>
            </w:rPr>
            <w:tab/>
          </w:r>
          <w:r w:rsidRPr="00394DE9">
            <w:rPr>
              <w:b w:val="0"/>
              <w:noProof/>
              <w:webHidden/>
            </w:rPr>
            <w:fldChar w:fldCharType="begin"/>
          </w:r>
          <w:r w:rsidRPr="00394DE9">
            <w:rPr>
              <w:b w:val="0"/>
              <w:noProof/>
              <w:webHidden/>
            </w:rPr>
            <w:instrText xml:space="preserve"> PAGEREF _Toc469560271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r w:rsidRPr="00394DE9">
            <w:rPr>
              <w:rStyle w:val="Hyperlink"/>
              <w:b w:val="0"/>
              <w:noProof/>
            </w:rPr>
            <w:fldChar w:fldCharType="end"/>
          </w:r>
        </w:p>
        <w:p w14:paraId="4B447A00" w14:textId="4FD9B14C"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"_Toc469560272"</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6.7</w:t>
          </w:r>
          <w:r w:rsidRPr="00394DE9">
            <w:rPr>
              <w:rFonts w:asciiTheme="minorHAnsi" w:hAnsiTheme="minorHAnsi" w:cstheme="minorBidi"/>
              <w:b w:val="0"/>
              <w:noProof/>
              <w:sz w:val="22"/>
              <w:szCs w:val="22"/>
              <w:lang w:val="en-GB" w:eastAsia="en-GB"/>
            </w:rPr>
            <w:tab/>
          </w:r>
          <w:r w:rsidRPr="00394DE9">
            <w:rPr>
              <w:rStyle w:val="Hyperlink"/>
              <w:b w:val="0"/>
              <w:noProof/>
            </w:rPr>
            <w:t>Use Case 7 – Map visibility</w:t>
          </w:r>
          <w:r w:rsidRPr="00394DE9">
            <w:rPr>
              <w:b w:val="0"/>
              <w:noProof/>
              <w:webHidden/>
            </w:rPr>
            <w:tab/>
          </w:r>
          <w:r w:rsidRPr="00394DE9">
            <w:rPr>
              <w:b w:val="0"/>
              <w:noProof/>
              <w:webHidden/>
            </w:rPr>
            <w:fldChar w:fldCharType="begin"/>
          </w:r>
          <w:r w:rsidRPr="00394DE9">
            <w:rPr>
              <w:b w:val="0"/>
              <w:noProof/>
              <w:webHidden/>
            </w:rPr>
            <w:instrText xml:space="preserve"> PAGEREF _Toc469560272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r w:rsidRPr="00394DE9">
            <w:rPr>
              <w:rStyle w:val="Hyperlink"/>
              <w:b w:val="0"/>
              <w:noProof/>
            </w:rPr>
            <w:fldChar w:fldCharType="end"/>
          </w:r>
        </w:p>
        <w:p w14:paraId="1D093701" w14:textId="03FD19EB"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"_Toc469560273"</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6.8</w:t>
          </w:r>
          <w:r w:rsidRPr="00394DE9">
            <w:rPr>
              <w:rFonts w:asciiTheme="minorHAnsi" w:hAnsiTheme="minorHAnsi" w:cstheme="minorBidi"/>
              <w:b w:val="0"/>
              <w:noProof/>
              <w:sz w:val="22"/>
              <w:szCs w:val="22"/>
              <w:lang w:val="en-GB" w:eastAsia="en-GB"/>
            </w:rPr>
            <w:tab/>
          </w:r>
          <w:r w:rsidRPr="00394DE9">
            <w:rPr>
              <w:rStyle w:val="Hyperlink"/>
              <w:b w:val="0"/>
              <w:noProof/>
            </w:rPr>
            <w:t>Use Case 8 – Exit</w:t>
          </w:r>
          <w:r w:rsidRPr="00394DE9">
            <w:rPr>
              <w:b w:val="0"/>
              <w:noProof/>
              <w:webHidden/>
            </w:rPr>
            <w:tab/>
          </w:r>
          <w:r w:rsidRPr="00394DE9">
            <w:rPr>
              <w:b w:val="0"/>
              <w:noProof/>
              <w:webHidden/>
            </w:rPr>
            <w:fldChar w:fldCharType="begin"/>
          </w:r>
          <w:r w:rsidRPr="00394DE9">
            <w:rPr>
              <w:b w:val="0"/>
              <w:noProof/>
              <w:webHidden/>
            </w:rPr>
            <w:instrText xml:space="preserve"> PAGEREF _Toc469560273 \h </w:instrText>
          </w:r>
          <w:r w:rsidRPr="00394DE9">
            <w:rPr>
              <w:b w:val="0"/>
              <w:noProof/>
              <w:webHidden/>
            </w:rPr>
          </w:r>
          <w:r w:rsidRPr="00394DE9">
            <w:rPr>
              <w:b w:val="0"/>
              <w:noProof/>
              <w:webHidden/>
            </w:rPr>
            <w:fldChar w:fldCharType="separate"/>
          </w:r>
          <w:r w:rsidRPr="00394DE9">
            <w:rPr>
              <w:b w:val="0"/>
              <w:noProof/>
              <w:webHidden/>
            </w:rPr>
            <w:t>9</w:t>
          </w:r>
          <w:r w:rsidRPr="00394DE9">
            <w:rPr>
              <w:b w:val="0"/>
              <w:noProof/>
              <w:webHidden/>
            </w:rPr>
            <w:fldChar w:fldCharType="end"/>
          </w:r>
          <w:r w:rsidRPr="00394DE9">
            <w:rPr>
              <w:rStyle w:val="Hyperlink"/>
              <w:b w:val="0"/>
              <w:noProof/>
            </w:rPr>
            <w:fldChar w:fldCharType="end"/>
          </w:r>
        </w:p>
        <w:p w14:paraId="058FF583" w14:textId="409BA690"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"_Toc469560274"</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6.9</w:t>
          </w:r>
          <w:r w:rsidRPr="00394DE9">
            <w:rPr>
              <w:rFonts w:asciiTheme="minorHAnsi" w:hAnsiTheme="minorHAnsi" w:cstheme="minorBidi"/>
              <w:b w:val="0"/>
              <w:noProof/>
              <w:sz w:val="22"/>
              <w:szCs w:val="22"/>
              <w:lang w:val="en-GB" w:eastAsia="en-GB"/>
            </w:rPr>
            <w:tab/>
          </w:r>
          <w:r w:rsidRPr="00394DE9">
            <w:rPr>
              <w:rStyle w:val="Hyperlink"/>
              <w:b w:val="0"/>
              <w:noProof/>
            </w:rPr>
            <w:t>Use Case 9 – Winning Condition</w:t>
          </w:r>
          <w:r w:rsidRPr="00394DE9">
            <w:rPr>
              <w:b w:val="0"/>
              <w:noProof/>
              <w:webHidden/>
            </w:rPr>
            <w:tab/>
          </w:r>
          <w:r w:rsidRPr="00394DE9">
            <w:rPr>
              <w:b w:val="0"/>
              <w:noProof/>
              <w:webHidden/>
            </w:rPr>
            <w:fldChar w:fldCharType="begin"/>
          </w:r>
          <w:r w:rsidRPr="00394DE9">
            <w:rPr>
              <w:b w:val="0"/>
              <w:noProof/>
              <w:webHidden/>
            </w:rPr>
            <w:instrText xml:space="preserve"> PAGEREF _Toc469560274 \h </w:instrText>
          </w:r>
          <w:r w:rsidRPr="00394DE9">
            <w:rPr>
              <w:b w:val="0"/>
              <w:noProof/>
              <w:webHidden/>
            </w:rPr>
          </w:r>
          <w:r w:rsidRPr="00394DE9">
            <w:rPr>
              <w:b w:val="0"/>
              <w:noProof/>
              <w:webHidden/>
            </w:rPr>
            <w:fldChar w:fldCharType="separate"/>
          </w:r>
          <w:r w:rsidRPr="00394DE9">
            <w:rPr>
              <w:b w:val="0"/>
              <w:noProof/>
              <w:webHidden/>
            </w:rPr>
            <w:t>10</w:t>
          </w:r>
          <w:r w:rsidRPr="00394DE9">
            <w:rPr>
              <w:b w:val="0"/>
              <w:noProof/>
              <w:webHidden/>
            </w:rPr>
            <w:fldChar w:fldCharType="end"/>
          </w:r>
          <w:r w:rsidRPr="00394DE9">
            <w:rPr>
              <w:rStyle w:val="Hyperlink"/>
              <w:b w:val="0"/>
              <w:noProof/>
            </w:rPr>
            <w:fldChar w:fldCharType="end"/>
          </w:r>
        </w:p>
        <w:p w14:paraId="7ECA5563" w14:textId="511C9010"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"_Toc469560275"</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6.10</w:t>
          </w:r>
          <w:r w:rsidRPr="00394DE9">
            <w:rPr>
              <w:rFonts w:asciiTheme="minorHAnsi" w:hAnsiTheme="minorHAnsi" w:cstheme="minorBidi"/>
              <w:b w:val="0"/>
              <w:noProof/>
              <w:sz w:val="22"/>
              <w:szCs w:val="22"/>
              <w:lang w:val="en-GB" w:eastAsia="en-GB"/>
            </w:rPr>
            <w:tab/>
          </w:r>
          <w:r w:rsidRPr="00394DE9">
            <w:rPr>
              <w:rStyle w:val="Hyperlink"/>
              <w:b w:val="0"/>
              <w:noProof/>
            </w:rPr>
            <w:t>Process of the Use Case Creation</w:t>
          </w:r>
          <w:r w:rsidRPr="00394DE9">
            <w:rPr>
              <w:b w:val="0"/>
              <w:noProof/>
              <w:webHidden/>
            </w:rPr>
            <w:tab/>
          </w:r>
          <w:r w:rsidRPr="00394DE9">
            <w:rPr>
              <w:b w:val="0"/>
              <w:noProof/>
              <w:webHidden/>
            </w:rPr>
            <w:fldChar w:fldCharType="begin"/>
          </w:r>
          <w:r w:rsidRPr="00394DE9">
            <w:rPr>
              <w:b w:val="0"/>
              <w:noProof/>
              <w:webHidden/>
            </w:rPr>
            <w:instrText xml:space="preserve"> PAGEREF _Toc469560275 \h </w:instrText>
          </w:r>
          <w:r w:rsidRPr="00394DE9">
            <w:rPr>
              <w:b w:val="0"/>
              <w:noProof/>
              <w:webHidden/>
            </w:rPr>
          </w:r>
          <w:r w:rsidRPr="00394DE9">
            <w:rPr>
              <w:b w:val="0"/>
              <w:noProof/>
              <w:webHidden/>
            </w:rPr>
            <w:fldChar w:fldCharType="separate"/>
          </w:r>
          <w:r w:rsidRPr="00394DE9">
            <w:rPr>
              <w:b w:val="0"/>
              <w:noProof/>
              <w:webHidden/>
            </w:rPr>
            <w:t>10</w:t>
          </w:r>
          <w:r w:rsidRPr="00394DE9">
            <w:rPr>
              <w:b w:val="0"/>
              <w:noProof/>
              <w:webHidden/>
            </w:rPr>
            <w:fldChar w:fldCharType="end"/>
          </w:r>
          <w:r w:rsidRPr="00394DE9">
            <w:rPr>
              <w:rStyle w:val="Hyperlink"/>
              <w:b w:val="0"/>
              <w:noProof/>
            </w:rPr>
            <w:fldChar w:fldCharType="end"/>
          </w:r>
        </w:p>
        <w:p w14:paraId="333ABD03" w14:textId="57CD6697"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"_Toc469560276"</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7.</w:t>
          </w:r>
          <w:r w:rsidRPr="00394DE9">
            <w:rPr>
              <w:rFonts w:asciiTheme="minorHAnsi" w:hAnsiTheme="minorHAnsi" w:cstheme="minorBidi"/>
              <w:b w:val="0"/>
              <w:noProof/>
              <w:sz w:val="22"/>
              <w:szCs w:val="22"/>
              <w:lang w:val="en-GB" w:eastAsia="en-GB"/>
            </w:rPr>
            <w:tab/>
          </w:r>
          <w:r w:rsidRPr="00394DE9">
            <w:rPr>
              <w:rStyle w:val="Hyperlink"/>
              <w:b w:val="0"/>
              <w:noProof/>
            </w:rPr>
            <w:t>CRC Cards</w:t>
          </w:r>
          <w:r w:rsidRPr="00394DE9">
            <w:rPr>
              <w:b w:val="0"/>
              <w:noProof/>
              <w:webHidden/>
            </w:rPr>
            <w:tab/>
          </w:r>
          <w:r w:rsidRPr="00394DE9">
            <w:rPr>
              <w:b w:val="0"/>
              <w:noProof/>
              <w:webHidden/>
            </w:rPr>
            <w:fldChar w:fldCharType="begin"/>
          </w:r>
          <w:r w:rsidRPr="00394DE9">
            <w:rPr>
              <w:b w:val="0"/>
              <w:noProof/>
              <w:webHidden/>
            </w:rPr>
            <w:instrText xml:space="preserve"> PAGEREF _Toc469560276 \h </w:instrText>
          </w:r>
          <w:r w:rsidRPr="00394DE9">
            <w:rPr>
              <w:b w:val="0"/>
              <w:noProof/>
              <w:webHidden/>
            </w:rPr>
          </w:r>
          <w:r w:rsidRPr="00394DE9">
            <w:rPr>
              <w:b w:val="0"/>
              <w:noProof/>
              <w:webHidden/>
            </w:rPr>
            <w:fldChar w:fldCharType="separate"/>
          </w:r>
          <w:r w:rsidRPr="00394DE9">
            <w:rPr>
              <w:b w:val="0"/>
              <w:noProof/>
              <w:webHidden/>
            </w:rPr>
            <w:t>11</w:t>
          </w:r>
          <w:r w:rsidRPr="00394DE9">
            <w:rPr>
              <w:b w:val="0"/>
              <w:noProof/>
              <w:webHidden/>
            </w:rPr>
            <w:fldChar w:fldCharType="end"/>
          </w:r>
          <w:r w:rsidRPr="00394DE9">
            <w:rPr>
              <w:rStyle w:val="Hyperlink"/>
              <w:b w:val="0"/>
              <w:noProof/>
            </w:rPr>
            <w:fldChar w:fldCharType="end"/>
          </w:r>
        </w:p>
        <w:p w14:paraId="6F71F447" w14:textId="66188DFF"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"_Toc469560278"</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8.</w:t>
          </w:r>
          <w:r w:rsidRPr="00394DE9">
            <w:rPr>
              <w:rFonts w:asciiTheme="minorHAnsi" w:hAnsiTheme="minorHAnsi" w:cstheme="minorBidi"/>
              <w:b w:val="0"/>
              <w:noProof/>
              <w:sz w:val="22"/>
              <w:szCs w:val="22"/>
              <w:lang w:val="en-GB" w:eastAsia="en-GB"/>
            </w:rPr>
            <w:tab/>
          </w:r>
          <w:r w:rsidRPr="00394DE9">
            <w:rPr>
              <w:rStyle w:val="Hyperlink"/>
              <w:b w:val="0"/>
              <w:noProof/>
            </w:rPr>
            <w:t>Process of Creating CRC Cards</w:t>
          </w:r>
          <w:r w:rsidRPr="00394DE9">
            <w:rPr>
              <w:b w:val="0"/>
              <w:noProof/>
              <w:webHidden/>
            </w:rPr>
            <w:tab/>
          </w:r>
          <w:r w:rsidRPr="00394DE9">
            <w:rPr>
              <w:b w:val="0"/>
              <w:noProof/>
              <w:webHidden/>
            </w:rPr>
            <w:fldChar w:fldCharType="begin"/>
          </w:r>
          <w:r w:rsidRPr="00394DE9">
            <w:rPr>
              <w:b w:val="0"/>
              <w:noProof/>
              <w:webHidden/>
            </w:rPr>
            <w:instrText xml:space="preserve"> PAGEREF _Toc469560278 \h </w:instrText>
          </w:r>
          <w:r w:rsidRPr="00394DE9">
            <w:rPr>
              <w:b w:val="0"/>
              <w:noProof/>
              <w:webHidden/>
            </w:rPr>
          </w:r>
          <w:r w:rsidRPr="00394DE9">
            <w:rPr>
              <w:b w:val="0"/>
              <w:noProof/>
              <w:webHidden/>
            </w:rPr>
            <w:fldChar w:fldCharType="separate"/>
          </w:r>
          <w:r w:rsidRPr="00394DE9">
            <w:rPr>
              <w:b w:val="0"/>
              <w:noProof/>
              <w:webHidden/>
            </w:rPr>
            <w:t>12</w:t>
          </w:r>
          <w:r w:rsidRPr="00394DE9">
            <w:rPr>
              <w:b w:val="0"/>
              <w:noProof/>
              <w:webHidden/>
            </w:rPr>
            <w:fldChar w:fldCharType="end"/>
          </w:r>
          <w:r w:rsidRPr="00394DE9">
            <w:rPr>
              <w:rStyle w:val="Hyperlink"/>
              <w:b w:val="0"/>
              <w:noProof/>
            </w:rPr>
            <w:fldChar w:fldCharType="end"/>
          </w:r>
        </w:p>
        <w:p w14:paraId="01B53FFB" w14:textId="24E16987"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"_Toc469560279"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w:t>
          </w:r>
          <w:r w:rsidRPr="00394DE9">
            <w:rPr>
              <w:rFonts w:asciiTheme="minorHAnsi" w:hAnsiTheme="minorHAnsi" w:cstheme="minorBidi"/>
              <w:b w:val="0"/>
              <w:noProof/>
              <w:sz w:val="22"/>
              <w:szCs w:val="22"/>
              <w:lang w:val="en-GB" w:eastAsia="en-GB"/>
            </w:rPr>
            <w:tab/>
          </w:r>
          <w:r w:rsidRPr="00394DE9">
            <w:rPr>
              <w:rStyle w:val="Hyperlink"/>
              <w:b w:val="0"/>
              <w:noProof/>
            </w:rPr>
            <w:t>Uses Cases v2</w:t>
          </w:r>
          <w:r w:rsidRPr="00394DE9">
            <w:rPr>
              <w:b w:val="0"/>
              <w:noProof/>
              <w:webHidden/>
            </w:rPr>
            <w:tab/>
          </w:r>
          <w:r w:rsidRPr="00394DE9">
            <w:rPr>
              <w:b w:val="0"/>
              <w:noProof/>
              <w:webHidden/>
            </w:rPr>
            <w:fldChar w:fldCharType="begin"/>
          </w:r>
          <w:r w:rsidRPr="00394DE9">
            <w:rPr>
              <w:b w:val="0"/>
              <w:noProof/>
              <w:webHidden/>
            </w:rPr>
            <w:instrText xml:space="preserve"> PAGEREF _Toc469560279 \h </w:instrText>
          </w:r>
          <w:r w:rsidRPr="00394DE9">
            <w:rPr>
              <w:b w:val="0"/>
              <w:noProof/>
              <w:webHidden/>
            </w:rPr>
          </w:r>
          <w:r w:rsidRPr="00394DE9">
            <w:rPr>
              <w:b w:val="0"/>
              <w:noProof/>
              <w:webHidden/>
            </w:rPr>
            <w:fldChar w:fldCharType="separate"/>
          </w:r>
          <w:r w:rsidRPr="00394DE9">
            <w:rPr>
              <w:b w:val="0"/>
              <w:noProof/>
              <w:webHidden/>
            </w:rPr>
            <w:t>12</w:t>
          </w:r>
          <w:r w:rsidRPr="00394DE9">
            <w:rPr>
              <w:b w:val="0"/>
              <w:noProof/>
              <w:webHidden/>
            </w:rPr>
            <w:fldChar w:fldCharType="end"/>
          </w:r>
          <w:r w:rsidRPr="00394DE9">
            <w:rPr>
              <w:rStyle w:val="Hyperlink"/>
              <w:b w:val="0"/>
              <w:noProof/>
            </w:rPr>
            <w:fldChar w:fldCharType="end"/>
          </w:r>
        </w:p>
        <w:p w14:paraId="21644126" w14:textId="458070EA"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"_Toc469560280"</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9.1</w:t>
          </w:r>
          <w:r w:rsidRPr="00394DE9">
            <w:rPr>
              <w:rFonts w:asciiTheme="minorHAnsi" w:hAnsiTheme="minorHAnsi" w:cstheme="minorBidi"/>
              <w:b w:val="0"/>
              <w:noProof/>
              <w:sz w:val="22"/>
              <w:szCs w:val="22"/>
              <w:lang w:val="en-GB" w:eastAsia="en-GB"/>
            </w:rPr>
            <w:tab/>
          </w:r>
          <w:r w:rsidRPr="00394DE9">
            <w:rPr>
              <w:rStyle w:val="Hyperlink"/>
              <w:b w:val="0"/>
              <w:noProof/>
            </w:rPr>
            <w:t>Use Case 1 – Login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_Toc469560280 \h </w:instrText>
          </w:r>
          <w:r w:rsidRPr="00394DE9">
            <w:rPr>
              <w:b w:val="0"/>
              <w:noProof/>
              <w:webHidden/>
            </w:rPr>
          </w:r>
          <w:r w:rsidRPr="00394DE9">
            <w:rPr>
              <w:b w:val="0"/>
              <w:noProof/>
              <w:webHidden/>
            </w:rPr>
            <w:fldChar w:fldCharType="separate"/>
          </w:r>
          <w:r w:rsidRPr="00394DE9">
            <w:rPr>
              <w:b w:val="0"/>
              <w:noProof/>
              <w:webHidden/>
            </w:rPr>
            <w:t>12</w:t>
          </w:r>
          <w:r w:rsidRPr="00394DE9">
            <w:rPr>
              <w:b w:val="0"/>
              <w:noProof/>
              <w:webHidden/>
            </w:rPr>
            <w:fldChar w:fldCharType="end"/>
          </w:r>
          <w:r w:rsidRPr="00394DE9">
            <w:rPr>
              <w:rStyle w:val="Hyperlink"/>
              <w:b w:val="0"/>
              <w:noProof/>
            </w:rPr>
            <w:fldChar w:fldCharType="end"/>
          </w:r>
        </w:p>
        <w:p w14:paraId="1E2414CB" w14:textId="4F87DBD9"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"_Toc469560281"</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9.2</w:t>
          </w:r>
          <w:r w:rsidRPr="00394DE9">
            <w:rPr>
              <w:rFonts w:asciiTheme="minorHAnsi" w:hAnsiTheme="minorHAnsi" w:cstheme="minorBidi"/>
              <w:b w:val="0"/>
              <w:noProof/>
              <w:sz w:val="22"/>
              <w:szCs w:val="22"/>
              <w:lang w:val="en-GB" w:eastAsia="en-GB"/>
            </w:rPr>
            <w:tab/>
          </w:r>
          <w:r w:rsidRPr="00394DE9">
            <w:rPr>
              <w:rStyle w:val="Hyperlink"/>
              <w:b w:val="0"/>
              <w:noProof/>
            </w:rPr>
            <w:t>Use Case 2 – Registration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_Toc469560281 \h </w:instrText>
          </w:r>
          <w:r w:rsidRPr="00394DE9">
            <w:rPr>
              <w:b w:val="0"/>
              <w:noProof/>
              <w:webHidden/>
            </w:rPr>
          </w:r>
          <w:r w:rsidRPr="00394DE9">
            <w:rPr>
              <w:b w:val="0"/>
              <w:noProof/>
              <w:webHidden/>
            </w:rPr>
            <w:fldChar w:fldCharType="separate"/>
          </w:r>
          <w:r w:rsidRPr="00394DE9">
            <w:rPr>
              <w:b w:val="0"/>
              <w:noProof/>
              <w:webHidden/>
            </w:rPr>
            <w:t>13</w:t>
          </w:r>
          <w:r w:rsidRPr="00394DE9">
            <w:rPr>
              <w:b w:val="0"/>
              <w:noProof/>
              <w:webHidden/>
            </w:rPr>
            <w:fldChar w:fldCharType="end"/>
          </w:r>
          <w:r w:rsidRPr="00394DE9">
            <w:rPr>
              <w:rStyle w:val="Hyperlink"/>
              <w:b w:val="0"/>
              <w:noProof/>
            </w:rPr>
            <w:fldChar w:fldCharType="end"/>
          </w:r>
        </w:p>
        <w:p w14:paraId="693E6CE3" w14:textId="28320246"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"_Toc469560282"</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9.3</w:t>
          </w:r>
          <w:r w:rsidRPr="00394DE9">
            <w:rPr>
              <w:rFonts w:asciiTheme="minorHAnsi" w:hAnsiTheme="minorHAnsi" w:cstheme="minorBidi"/>
              <w:b w:val="0"/>
              <w:noProof/>
              <w:sz w:val="22"/>
              <w:szCs w:val="22"/>
              <w:lang w:val="en-GB" w:eastAsia="en-GB"/>
            </w:rPr>
            <w:tab/>
          </w:r>
          <w:r w:rsidRPr="00394DE9">
            <w:rPr>
              <w:rStyle w:val="Hyperlink"/>
              <w:b w:val="0"/>
              <w:noProof/>
            </w:rPr>
            <w:t>Use Case 3 – Main Menu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_Toc469560282 \h </w:instrText>
          </w:r>
          <w:r w:rsidRPr="00394DE9">
            <w:rPr>
              <w:b w:val="0"/>
              <w:noProof/>
              <w:webHidden/>
            </w:rPr>
          </w:r>
          <w:r w:rsidRPr="00394DE9">
            <w:rPr>
              <w:b w:val="0"/>
              <w:noProof/>
              <w:webHidden/>
            </w:rPr>
            <w:fldChar w:fldCharType="separate"/>
          </w:r>
          <w:r w:rsidRPr="00394DE9">
            <w:rPr>
              <w:b w:val="0"/>
              <w:noProof/>
              <w:webHidden/>
            </w:rPr>
            <w:t>14</w:t>
          </w:r>
          <w:r w:rsidRPr="00394DE9">
            <w:rPr>
              <w:b w:val="0"/>
              <w:noProof/>
              <w:webHidden/>
            </w:rPr>
            <w:fldChar w:fldCharType="end"/>
          </w:r>
          <w:r w:rsidRPr="00394DE9">
            <w:rPr>
              <w:rStyle w:val="Hyperlink"/>
              <w:b w:val="0"/>
              <w:noProof/>
            </w:rPr>
            <w:fldChar w:fldCharType="end"/>
          </w:r>
        </w:p>
        <w:p w14:paraId="1AE422B3" w14:textId="6E4D9B37"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"_Toc469560283"</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9.4</w:t>
          </w:r>
          <w:r w:rsidRPr="00394DE9">
            <w:rPr>
              <w:rFonts w:asciiTheme="minorHAnsi" w:hAnsiTheme="minorHAnsi" w:cstheme="minorBidi"/>
              <w:b w:val="0"/>
              <w:noProof/>
              <w:sz w:val="22"/>
              <w:szCs w:val="22"/>
              <w:lang w:val="en-GB" w:eastAsia="en-GB"/>
            </w:rPr>
            <w:tab/>
          </w:r>
          <w:r w:rsidRPr="00394DE9">
            <w:rPr>
              <w:rStyle w:val="Hyperlink"/>
              <w:b w:val="0"/>
              <w:noProof/>
            </w:rPr>
            <w:t>Use Case 4 – World Creation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_Toc469560283 \h </w:instrText>
          </w:r>
          <w:r w:rsidRPr="00394DE9">
            <w:rPr>
              <w:b w:val="0"/>
              <w:noProof/>
              <w:webHidden/>
            </w:rPr>
          </w:r>
          <w:r w:rsidRPr="00394DE9">
            <w:rPr>
              <w:b w:val="0"/>
              <w:noProof/>
              <w:webHidden/>
            </w:rPr>
            <w:fldChar w:fldCharType="separate"/>
          </w:r>
          <w:r w:rsidRPr="00394DE9">
            <w:rPr>
              <w:b w:val="0"/>
              <w:noProof/>
              <w:webHidden/>
            </w:rPr>
            <w:t>16</w:t>
          </w:r>
          <w:r w:rsidRPr="00394DE9">
            <w:rPr>
              <w:b w:val="0"/>
              <w:noProof/>
              <w:webHidden/>
            </w:rPr>
            <w:fldChar w:fldCharType="end"/>
          </w:r>
          <w:r w:rsidRPr="00394DE9">
            <w:rPr>
              <w:rStyle w:val="Hyperlink"/>
              <w:b w:val="0"/>
              <w:noProof/>
            </w:rPr>
            <w:fldChar w:fldCharType="end"/>
          </w:r>
        </w:p>
        <w:p w14:paraId="3D13E586" w14:textId="1ADE725A"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"_Toc469560284"</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9.5</w:t>
          </w:r>
          <w:r w:rsidRPr="00394DE9">
            <w:rPr>
              <w:rFonts w:asciiTheme="minorHAnsi" w:hAnsiTheme="minorHAnsi" w:cstheme="minorBidi"/>
              <w:b w:val="0"/>
              <w:noProof/>
              <w:sz w:val="22"/>
              <w:szCs w:val="22"/>
              <w:lang w:val="en-GB" w:eastAsia="en-GB"/>
            </w:rPr>
            <w:tab/>
          </w:r>
          <w:r w:rsidRPr="00394DE9">
            <w:rPr>
              <w:rStyle w:val="Hyperlink"/>
              <w:b w:val="0"/>
              <w:noProof/>
            </w:rPr>
            <w:t>Use Case 5 – Movement with Server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_Toc469560284 \h </w:instrText>
          </w:r>
          <w:r w:rsidRPr="00394DE9">
            <w:rPr>
              <w:b w:val="0"/>
              <w:noProof/>
              <w:webHidden/>
            </w:rPr>
          </w:r>
          <w:r w:rsidRPr="00394DE9">
            <w:rPr>
              <w:b w:val="0"/>
              <w:noProof/>
              <w:webHidden/>
            </w:rPr>
            <w:fldChar w:fldCharType="separate"/>
          </w:r>
          <w:r w:rsidRPr="00394DE9">
            <w:rPr>
              <w:b w:val="0"/>
              <w:noProof/>
              <w:webHidden/>
            </w:rPr>
            <w:t>17</w:t>
          </w:r>
          <w:r w:rsidRPr="00394DE9">
            <w:rPr>
              <w:b w:val="0"/>
              <w:noProof/>
              <w:webHidden/>
            </w:rPr>
            <w:fldChar w:fldCharType="end"/>
          </w:r>
          <w:r w:rsidRPr="00394DE9">
            <w:rPr>
              <w:rStyle w:val="Hyperlink"/>
              <w:b w:val="0"/>
              <w:noProof/>
            </w:rPr>
            <w:fldChar w:fldCharType="end"/>
          </w:r>
        </w:p>
        <w:p w14:paraId="3F591DDF" w14:textId="13FE90D7"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"_Toc469560285"</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9.6</w:t>
          </w:r>
          <w:r w:rsidRPr="00394DE9">
            <w:rPr>
              <w:rFonts w:asciiTheme="minorHAnsi" w:hAnsiTheme="minorHAnsi" w:cstheme="minorBidi"/>
              <w:b w:val="0"/>
              <w:noProof/>
              <w:sz w:val="22"/>
              <w:szCs w:val="22"/>
              <w:lang w:val="en-GB" w:eastAsia="en-GB"/>
            </w:rPr>
            <w:tab/>
          </w:r>
          <w:r w:rsidRPr="00394DE9">
            <w:rPr>
              <w:rStyle w:val="Hyperlink"/>
              <w:b w:val="0"/>
              <w:noProof/>
            </w:rPr>
            <w:t>Use Case 6 – Coins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_Toc469560285 \h </w:instrText>
          </w:r>
          <w:r w:rsidRPr="00394DE9">
            <w:rPr>
              <w:b w:val="0"/>
              <w:noProof/>
              <w:webHidden/>
            </w:rPr>
          </w:r>
          <w:r w:rsidRPr="00394DE9">
            <w:rPr>
              <w:b w:val="0"/>
              <w:noProof/>
              <w:webHidden/>
            </w:rPr>
            <w:fldChar w:fldCharType="separate"/>
          </w:r>
          <w:r w:rsidRPr="00394DE9">
            <w:rPr>
              <w:b w:val="0"/>
              <w:noProof/>
              <w:webHidden/>
            </w:rPr>
            <w:t>18</w:t>
          </w:r>
          <w:r w:rsidRPr="00394DE9">
            <w:rPr>
              <w:b w:val="0"/>
              <w:noProof/>
              <w:webHidden/>
            </w:rPr>
            <w:fldChar w:fldCharType="end"/>
          </w:r>
          <w:r w:rsidRPr="00394DE9">
            <w:rPr>
              <w:rStyle w:val="Hyperlink"/>
              <w:b w:val="0"/>
              <w:noProof/>
            </w:rPr>
            <w:fldChar w:fldCharType="end"/>
          </w:r>
        </w:p>
        <w:p w14:paraId="58DBC5D5" w14:textId="0B1C40E5"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"_Toc469560286"</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9.7</w:t>
          </w:r>
          <w:r w:rsidRPr="00394DE9">
            <w:rPr>
              <w:rFonts w:asciiTheme="minorHAnsi" w:hAnsiTheme="minorHAnsi" w:cstheme="minorBidi"/>
              <w:b w:val="0"/>
              <w:noProof/>
              <w:sz w:val="22"/>
              <w:szCs w:val="22"/>
              <w:lang w:val="en-GB" w:eastAsia="en-GB"/>
            </w:rPr>
            <w:tab/>
          </w:r>
          <w:r w:rsidRPr="00394DE9">
            <w:rPr>
              <w:rStyle w:val="Hyperlink"/>
              <w:b w:val="0"/>
              <w:noProof/>
            </w:rPr>
            <w:t>Use Case 7 – Map visibility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_Toc469560286 \h </w:instrText>
          </w:r>
          <w:r w:rsidRPr="00394DE9">
            <w:rPr>
              <w:b w:val="0"/>
              <w:noProof/>
              <w:webHidden/>
            </w:rPr>
          </w:r>
          <w:r w:rsidRPr="00394DE9">
            <w:rPr>
              <w:b w:val="0"/>
              <w:noProof/>
              <w:webHidden/>
            </w:rPr>
            <w:fldChar w:fldCharType="separate"/>
          </w:r>
          <w:r w:rsidRPr="00394DE9">
            <w:rPr>
              <w:b w:val="0"/>
              <w:noProof/>
              <w:webHidden/>
            </w:rPr>
            <w:t>19</w:t>
          </w:r>
          <w:r w:rsidRPr="00394DE9">
            <w:rPr>
              <w:b w:val="0"/>
              <w:noProof/>
              <w:webHidden/>
            </w:rPr>
            <w:fldChar w:fldCharType="end"/>
          </w:r>
          <w:r w:rsidRPr="00394DE9">
            <w:rPr>
              <w:rStyle w:val="Hyperlink"/>
              <w:b w:val="0"/>
              <w:noProof/>
            </w:rPr>
            <w:fldChar w:fldCharType="end"/>
          </w:r>
        </w:p>
        <w:p w14:paraId="024163B6" w14:textId="3EB0CE13"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"_Toc469560287"</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9.8</w:t>
          </w:r>
          <w:r w:rsidRPr="00394DE9">
            <w:rPr>
              <w:rFonts w:asciiTheme="minorHAnsi" w:hAnsiTheme="minorHAnsi" w:cstheme="minorBidi"/>
              <w:b w:val="0"/>
              <w:noProof/>
              <w:sz w:val="22"/>
              <w:szCs w:val="22"/>
              <w:lang w:val="en-GB" w:eastAsia="en-GB"/>
            </w:rPr>
            <w:tab/>
          </w:r>
          <w:r w:rsidRPr="00394DE9">
            <w:rPr>
              <w:rStyle w:val="Hyperlink"/>
              <w:b w:val="0"/>
              <w:noProof/>
            </w:rPr>
            <w:t>Use Case 8 – Exit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_Toc469560287 \h </w:instrText>
          </w:r>
          <w:r w:rsidRPr="00394DE9">
            <w:rPr>
              <w:b w:val="0"/>
              <w:noProof/>
              <w:webHidden/>
            </w:rPr>
          </w:r>
          <w:r w:rsidRPr="00394DE9">
            <w:rPr>
              <w:b w:val="0"/>
              <w:noProof/>
              <w:webHidden/>
            </w:rPr>
            <w:fldChar w:fldCharType="separate"/>
          </w:r>
          <w:r w:rsidRPr="00394DE9">
            <w:rPr>
              <w:b w:val="0"/>
              <w:noProof/>
              <w:webHidden/>
            </w:rPr>
            <w:t>20</w:t>
          </w:r>
          <w:r w:rsidRPr="00394DE9">
            <w:rPr>
              <w:b w:val="0"/>
              <w:noProof/>
              <w:webHidden/>
            </w:rPr>
            <w:fldChar w:fldCharType="end"/>
          </w:r>
          <w:r w:rsidRPr="00394DE9">
            <w:rPr>
              <w:rStyle w:val="Hyperlink"/>
              <w:b w:val="0"/>
              <w:noProof/>
            </w:rPr>
            <w:fldChar w:fldCharType="end"/>
          </w:r>
        </w:p>
        <w:p w14:paraId="219ADCBD" w14:textId="48708439" w:rsidR="00394DE9" w:rsidRPr="00394DE9" w:rsidRDefault="00394DE9">
          <w:pPr>
            <w:pStyle w:val="TOC2"/>
            <w:tabs>
              <w:tab w:val="left" w:pos="88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"_Toc469560289"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9.9</w:t>
          </w:r>
          <w:r w:rsidRPr="00394DE9">
            <w:rPr>
              <w:rFonts w:asciiTheme="minorHAnsi" w:hAnsiTheme="minorHAnsi" w:cstheme="minorBidi"/>
              <w:b w:val="0"/>
              <w:noProof/>
              <w:sz w:val="22"/>
              <w:szCs w:val="22"/>
              <w:lang w:val="en-GB" w:eastAsia="en-GB"/>
            </w:rPr>
            <w:tab/>
          </w:r>
          <w:r w:rsidRPr="00394DE9">
            <w:rPr>
              <w:rStyle w:val="Hyperlink"/>
              <w:b w:val="0"/>
              <w:noProof/>
            </w:rPr>
            <w:t>Use Case 9 – Winning Condition with System and Client Relationship</w:t>
          </w:r>
          <w:r w:rsidRPr="00394DE9">
            <w:rPr>
              <w:b w:val="0"/>
              <w:noProof/>
              <w:webHidden/>
            </w:rPr>
            <w:tab/>
          </w:r>
          <w:r w:rsidRPr="00394DE9">
            <w:rPr>
              <w:b w:val="0"/>
              <w:noProof/>
              <w:webHidden/>
            </w:rPr>
            <w:fldChar w:fldCharType="begin"/>
          </w:r>
          <w:r w:rsidRPr="00394DE9">
            <w:rPr>
              <w:b w:val="0"/>
              <w:noProof/>
              <w:webHidden/>
            </w:rPr>
            <w:instrText xml:space="preserve"> PAGEREF _Toc469560289 \h </w:instrText>
          </w:r>
          <w:r w:rsidRPr="00394DE9">
            <w:rPr>
              <w:b w:val="0"/>
              <w:noProof/>
              <w:webHidden/>
            </w:rPr>
          </w:r>
          <w:r w:rsidRPr="00394DE9">
            <w:rPr>
              <w:b w:val="0"/>
              <w:noProof/>
              <w:webHidden/>
            </w:rPr>
            <w:fldChar w:fldCharType="separate"/>
          </w:r>
          <w:r w:rsidRPr="00394DE9">
            <w:rPr>
              <w:b w:val="0"/>
              <w:noProof/>
              <w:webHidden/>
            </w:rPr>
            <w:t>20</w:t>
          </w:r>
          <w:r w:rsidRPr="00394DE9">
            <w:rPr>
              <w:b w:val="0"/>
              <w:noProof/>
              <w:webHidden/>
            </w:rPr>
            <w:fldChar w:fldCharType="end"/>
          </w:r>
          <w:r w:rsidRPr="00394DE9">
            <w:rPr>
              <w:rStyle w:val="Hyperlink"/>
              <w:b w:val="0"/>
              <w:noProof/>
            </w:rPr>
            <w:fldChar w:fldCharType="end"/>
          </w:r>
        </w:p>
        <w:p w14:paraId="4D130B2A" w14:textId="774F2516"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"_Toc469560290"</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10.</w:t>
          </w:r>
          <w:r w:rsidRPr="00394DE9">
            <w:rPr>
              <w:rFonts w:asciiTheme="minorHAnsi" w:hAnsiTheme="minorHAnsi" w:cstheme="minorBidi"/>
              <w:b w:val="0"/>
              <w:noProof/>
              <w:sz w:val="22"/>
              <w:szCs w:val="22"/>
              <w:lang w:val="en-GB" w:eastAsia="en-GB"/>
            </w:rPr>
            <w:tab/>
          </w:r>
          <w:r w:rsidRPr="00394DE9">
            <w:rPr>
              <w:rStyle w:val="Hyperlink"/>
              <w:b w:val="0"/>
              <w:noProof/>
            </w:rPr>
            <w:t>UML Diagrams</w:t>
          </w:r>
          <w:r w:rsidRPr="00394DE9">
            <w:rPr>
              <w:b w:val="0"/>
              <w:noProof/>
              <w:webHidden/>
            </w:rPr>
            <w:tab/>
          </w:r>
          <w:r w:rsidRPr="00394DE9">
            <w:rPr>
              <w:b w:val="0"/>
              <w:noProof/>
              <w:webHidden/>
            </w:rPr>
            <w:fldChar w:fldCharType="begin"/>
          </w:r>
          <w:r w:rsidRPr="00394DE9">
            <w:rPr>
              <w:b w:val="0"/>
              <w:noProof/>
              <w:webHidden/>
            </w:rPr>
            <w:instrText xml:space="preserve"> PAGEREF _Toc469560290 \h </w:instrText>
          </w:r>
          <w:r w:rsidRPr="00394DE9">
            <w:rPr>
              <w:b w:val="0"/>
              <w:noProof/>
              <w:webHidden/>
            </w:rPr>
          </w:r>
          <w:r w:rsidRPr="00394DE9">
            <w:rPr>
              <w:b w:val="0"/>
              <w:noProof/>
              <w:webHidden/>
            </w:rPr>
            <w:fldChar w:fldCharType="separate"/>
          </w:r>
          <w:r w:rsidRPr="00394DE9">
            <w:rPr>
              <w:b w:val="0"/>
              <w:noProof/>
              <w:webHidden/>
            </w:rPr>
            <w:t>21</w:t>
          </w:r>
          <w:r w:rsidRPr="00394DE9">
            <w:rPr>
              <w:b w:val="0"/>
              <w:noProof/>
              <w:webHidden/>
            </w:rPr>
            <w:fldChar w:fldCharType="end"/>
          </w:r>
          <w:r w:rsidRPr="00394DE9">
            <w:rPr>
              <w:rStyle w:val="Hyperlink"/>
              <w:b w:val="0"/>
              <w:noProof/>
            </w:rPr>
            <w:fldChar w:fldCharType="end"/>
          </w:r>
        </w:p>
        <w:p w14:paraId="6EA02631" w14:textId="79BADCBA" w:rsidR="00394DE9" w:rsidRPr="00394DE9" w:rsidRDefault="00394DE9">
          <w:pPr>
            <w:pStyle w:val="TOC2"/>
            <w:tabs>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"_Toc469560291"</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b w:val="0"/>
              <w:noProof/>
              <w:webHidden/>
            </w:rPr>
            <w:tab/>
          </w:r>
          <w:r w:rsidRPr="00394DE9">
            <w:rPr>
              <w:b w:val="0"/>
              <w:noProof/>
              <w:webHidden/>
            </w:rPr>
            <w:fldChar w:fldCharType="begin"/>
          </w:r>
          <w:r w:rsidRPr="00394DE9">
            <w:rPr>
              <w:b w:val="0"/>
              <w:noProof/>
              <w:webHidden/>
            </w:rPr>
            <w:instrText xml:space="preserve"> PAGEREF _Toc469560291 \h </w:instrText>
          </w:r>
          <w:r w:rsidRPr="00394DE9">
            <w:rPr>
              <w:b w:val="0"/>
              <w:noProof/>
              <w:webHidden/>
            </w:rPr>
          </w:r>
          <w:r w:rsidRPr="00394DE9">
            <w:rPr>
              <w:b w:val="0"/>
              <w:noProof/>
              <w:webHidden/>
            </w:rPr>
            <w:fldChar w:fldCharType="separate"/>
          </w:r>
          <w:r w:rsidRPr="00394DE9">
            <w:rPr>
              <w:b w:val="0"/>
              <w:noProof/>
              <w:webHidden/>
            </w:rPr>
            <w:t>22</w:t>
          </w:r>
          <w:r w:rsidRPr="00394DE9">
            <w:rPr>
              <w:b w:val="0"/>
              <w:noProof/>
              <w:webHidden/>
            </w:rPr>
            <w:fldChar w:fldCharType="end"/>
          </w:r>
          <w:r w:rsidRPr="00394DE9">
            <w:rPr>
              <w:rStyle w:val="Hyperlink"/>
              <w:b w:val="0"/>
              <w:noProof/>
            </w:rPr>
            <w:fldChar w:fldCharType="end"/>
          </w:r>
        </w:p>
        <w:p w14:paraId="10E62123" w14:textId="3AF76C3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"_Toc469560292"</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10.1</w:t>
          </w:r>
          <w:r w:rsidRPr="00394DE9">
            <w:rPr>
              <w:rFonts w:asciiTheme="minorHAnsi" w:hAnsiTheme="minorHAnsi" w:cstheme="minorBidi"/>
              <w:b w:val="0"/>
              <w:noProof/>
              <w:sz w:val="22"/>
              <w:szCs w:val="22"/>
              <w:lang w:val="en-GB" w:eastAsia="en-GB"/>
            </w:rPr>
            <w:tab/>
          </w:r>
          <w:r w:rsidRPr="00394DE9">
            <w:rPr>
              <w:rStyle w:val="Hyperlink"/>
              <w:b w:val="0"/>
              <w:noProof/>
            </w:rPr>
            <w:t>4.2 Server-side Controllers</w:t>
          </w:r>
          <w:r w:rsidRPr="00394DE9">
            <w:rPr>
              <w:b w:val="0"/>
              <w:noProof/>
              <w:webHidden/>
            </w:rPr>
            <w:tab/>
          </w:r>
          <w:r w:rsidRPr="00394DE9">
            <w:rPr>
              <w:b w:val="0"/>
              <w:noProof/>
              <w:webHidden/>
            </w:rPr>
            <w:fldChar w:fldCharType="begin"/>
          </w:r>
          <w:r w:rsidRPr="00394DE9">
            <w:rPr>
              <w:b w:val="0"/>
              <w:noProof/>
              <w:webHidden/>
            </w:rPr>
            <w:instrText xml:space="preserve"> PAGEREF _Toc469560292 \h </w:instrText>
          </w:r>
          <w:r w:rsidRPr="00394DE9">
            <w:rPr>
              <w:b w:val="0"/>
              <w:noProof/>
              <w:webHidden/>
            </w:rPr>
          </w:r>
          <w:r w:rsidRPr="00394DE9">
            <w:rPr>
              <w:b w:val="0"/>
              <w:noProof/>
              <w:webHidden/>
            </w:rPr>
            <w:fldChar w:fldCharType="separate"/>
          </w:r>
          <w:r w:rsidRPr="00394DE9">
            <w:rPr>
              <w:b w:val="0"/>
              <w:noProof/>
              <w:webHidden/>
            </w:rPr>
            <w:t>23</w:t>
          </w:r>
          <w:r w:rsidRPr="00394DE9">
            <w:rPr>
              <w:b w:val="0"/>
              <w:noProof/>
              <w:webHidden/>
            </w:rPr>
            <w:fldChar w:fldCharType="end"/>
          </w:r>
          <w:r w:rsidRPr="00394DE9">
            <w:rPr>
              <w:rStyle w:val="Hyperlink"/>
              <w:b w:val="0"/>
              <w:noProof/>
            </w:rPr>
            <w:fldChar w:fldCharType="end"/>
          </w:r>
        </w:p>
        <w:p w14:paraId="6791EE97" w14:textId="129ED4E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lastRenderedPageBreak/>
            <w:fldChar w:fldCharType="begin"/>
          </w:r>
          <w:r w:rsidRPr="00394DE9">
            <w:rPr>
              <w:rStyle w:val="Hyperlink"/>
              <w:b w:val="0"/>
              <w:noProof/>
            </w:rPr>
            <w:instrText xml:space="preserve"> </w:instrText>
          </w:r>
          <w:r w:rsidRPr="00394DE9">
            <w:rPr>
              <w:b w:val="0"/>
              <w:noProof/>
            </w:rPr>
            <w:instrText>HYPERLINK \l "_Toc469560293"</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10.2</w:t>
          </w:r>
          <w:r w:rsidRPr="00394DE9">
            <w:rPr>
              <w:rFonts w:asciiTheme="minorHAnsi" w:hAnsiTheme="minorHAnsi" w:cstheme="minorBidi"/>
              <w:b w:val="0"/>
              <w:noProof/>
              <w:sz w:val="22"/>
              <w:szCs w:val="22"/>
              <w:lang w:val="en-GB" w:eastAsia="en-GB"/>
            </w:rPr>
            <w:tab/>
          </w:r>
          <w:r w:rsidRPr="00394DE9">
            <w:rPr>
              <w:rStyle w:val="Hyperlink"/>
              <w:b w:val="0"/>
              <w:noProof/>
            </w:rPr>
            <w:t>4.3 Server-Side Models &amp; Database</w:t>
          </w:r>
          <w:r w:rsidRPr="00394DE9">
            <w:rPr>
              <w:b w:val="0"/>
              <w:noProof/>
              <w:webHidden/>
            </w:rPr>
            <w:tab/>
          </w:r>
          <w:r w:rsidRPr="00394DE9">
            <w:rPr>
              <w:b w:val="0"/>
              <w:noProof/>
              <w:webHidden/>
            </w:rPr>
            <w:fldChar w:fldCharType="begin"/>
          </w:r>
          <w:r w:rsidRPr="00394DE9">
            <w:rPr>
              <w:b w:val="0"/>
              <w:noProof/>
              <w:webHidden/>
            </w:rPr>
            <w:instrText xml:space="preserve"> PAGEREF _Toc469560293 \h </w:instrText>
          </w:r>
          <w:r w:rsidRPr="00394DE9">
            <w:rPr>
              <w:b w:val="0"/>
              <w:noProof/>
              <w:webHidden/>
            </w:rPr>
          </w:r>
          <w:r w:rsidRPr="00394DE9">
            <w:rPr>
              <w:b w:val="0"/>
              <w:noProof/>
              <w:webHidden/>
            </w:rPr>
            <w:fldChar w:fldCharType="separate"/>
          </w:r>
          <w:r w:rsidRPr="00394DE9">
            <w:rPr>
              <w:b w:val="0"/>
              <w:noProof/>
              <w:webHidden/>
            </w:rPr>
            <w:t>23</w:t>
          </w:r>
          <w:r w:rsidRPr="00394DE9">
            <w:rPr>
              <w:b w:val="0"/>
              <w:noProof/>
              <w:webHidden/>
            </w:rPr>
            <w:fldChar w:fldCharType="end"/>
          </w:r>
          <w:r w:rsidRPr="00394DE9">
            <w:rPr>
              <w:rStyle w:val="Hyperlink"/>
              <w:b w:val="0"/>
              <w:noProof/>
            </w:rPr>
            <w:fldChar w:fldCharType="end"/>
          </w:r>
        </w:p>
        <w:p w14:paraId="647AFD81" w14:textId="510BDAAA"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"_Toc469560294"</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11.</w:t>
          </w:r>
          <w:r w:rsidRPr="00394DE9">
            <w:rPr>
              <w:rFonts w:asciiTheme="minorHAnsi" w:hAnsiTheme="minorHAnsi" w:cstheme="minorBidi"/>
              <w:b w:val="0"/>
              <w:noProof/>
              <w:sz w:val="22"/>
              <w:szCs w:val="22"/>
              <w:lang w:val="en-GB" w:eastAsia="en-GB"/>
            </w:rPr>
            <w:tab/>
          </w:r>
          <w:r w:rsidRPr="00394DE9">
            <w:rPr>
              <w:rStyle w:val="Hyperlink"/>
              <w:b w:val="0"/>
              <w:noProof/>
            </w:rPr>
            <w:t>Defining Non-Functional Requirements</w:t>
          </w:r>
          <w:r w:rsidRPr="00394DE9">
            <w:rPr>
              <w:b w:val="0"/>
              <w:noProof/>
              <w:webHidden/>
            </w:rPr>
            <w:tab/>
          </w:r>
          <w:r w:rsidRPr="00394DE9">
            <w:rPr>
              <w:b w:val="0"/>
              <w:noProof/>
              <w:webHidden/>
            </w:rPr>
            <w:fldChar w:fldCharType="begin"/>
          </w:r>
          <w:r w:rsidRPr="00394DE9">
            <w:rPr>
              <w:b w:val="0"/>
              <w:noProof/>
              <w:webHidden/>
            </w:rPr>
            <w:instrText xml:space="preserve"> PAGEREF _Toc469560294 \h </w:instrText>
          </w:r>
          <w:r w:rsidRPr="00394DE9">
            <w:rPr>
              <w:b w:val="0"/>
              <w:noProof/>
              <w:webHidden/>
            </w:rPr>
          </w:r>
          <w:r w:rsidRPr="00394DE9">
            <w:rPr>
              <w:b w:val="0"/>
              <w:noProof/>
              <w:webHidden/>
            </w:rPr>
            <w:fldChar w:fldCharType="separate"/>
          </w:r>
          <w:r w:rsidRPr="00394DE9">
            <w:rPr>
              <w:b w:val="0"/>
              <w:noProof/>
              <w:webHidden/>
            </w:rPr>
            <w:t>24</w:t>
          </w:r>
          <w:r w:rsidRPr="00394DE9">
            <w:rPr>
              <w:b w:val="0"/>
              <w:noProof/>
              <w:webHidden/>
            </w:rPr>
            <w:fldChar w:fldCharType="end"/>
          </w:r>
          <w:r w:rsidRPr="00394DE9">
            <w:rPr>
              <w:rStyle w:val="Hyperlink"/>
              <w:b w:val="0"/>
              <w:noProof/>
            </w:rPr>
            <w:fldChar w:fldCharType="end"/>
          </w:r>
        </w:p>
        <w:p w14:paraId="5D5C3838" w14:textId="1D0DCACC"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"_Toc469560295"</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12.</w:t>
          </w:r>
          <w:r w:rsidRPr="00394DE9">
            <w:rPr>
              <w:rFonts w:asciiTheme="minorHAnsi" w:hAnsiTheme="minorHAnsi" w:cstheme="minorBidi"/>
              <w:b w:val="0"/>
              <w:noProof/>
              <w:sz w:val="22"/>
              <w:szCs w:val="22"/>
              <w:lang w:val="en-GB" w:eastAsia="en-GB"/>
            </w:rPr>
            <w:tab/>
          </w:r>
          <w:r w:rsidRPr="00394DE9">
            <w:rPr>
              <w:rStyle w:val="Hyperlink"/>
              <w:b w:val="0"/>
              <w:noProof/>
            </w:rPr>
            <w:t>Layouts of Design</w:t>
          </w:r>
          <w:r w:rsidRPr="00394DE9">
            <w:rPr>
              <w:b w:val="0"/>
              <w:noProof/>
              <w:webHidden/>
            </w:rPr>
            <w:tab/>
          </w:r>
          <w:r w:rsidRPr="00394DE9">
            <w:rPr>
              <w:b w:val="0"/>
              <w:noProof/>
              <w:webHidden/>
            </w:rPr>
            <w:fldChar w:fldCharType="begin"/>
          </w:r>
          <w:r w:rsidRPr="00394DE9">
            <w:rPr>
              <w:b w:val="0"/>
              <w:noProof/>
              <w:webHidden/>
            </w:rPr>
            <w:instrText xml:space="preserve"> PAGEREF _Toc469560295 \h </w:instrText>
          </w:r>
          <w:r w:rsidRPr="00394DE9">
            <w:rPr>
              <w:b w:val="0"/>
              <w:noProof/>
              <w:webHidden/>
            </w:rPr>
          </w:r>
          <w:r w:rsidRPr="00394DE9">
            <w:rPr>
              <w:b w:val="0"/>
              <w:noProof/>
              <w:webHidden/>
            </w:rPr>
            <w:fldChar w:fldCharType="separate"/>
          </w:r>
          <w:r w:rsidRPr="00394DE9">
            <w:rPr>
              <w:b w:val="0"/>
              <w:noProof/>
              <w:webHidden/>
            </w:rPr>
            <w:t>25</w:t>
          </w:r>
          <w:r w:rsidRPr="00394DE9">
            <w:rPr>
              <w:b w:val="0"/>
              <w:noProof/>
              <w:webHidden/>
            </w:rPr>
            <w:fldChar w:fldCharType="end"/>
          </w:r>
          <w:r w:rsidRPr="00394DE9">
            <w:rPr>
              <w:rStyle w:val="Hyperlink"/>
              <w:b w:val="0"/>
              <w:noProof/>
            </w:rPr>
            <w:fldChar w:fldCharType="end"/>
          </w:r>
        </w:p>
        <w:p w14:paraId="35E5ADF0" w14:textId="6A6FF8C7"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"_Toc469560296"</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12.1</w:t>
          </w:r>
          <w:r w:rsidRPr="00394DE9">
            <w:rPr>
              <w:rFonts w:asciiTheme="minorHAnsi" w:hAnsiTheme="minorHAnsi" w:cstheme="minorBidi"/>
              <w:b w:val="0"/>
              <w:noProof/>
              <w:sz w:val="22"/>
              <w:szCs w:val="22"/>
              <w:lang w:val="en-GB" w:eastAsia="en-GB"/>
            </w:rPr>
            <w:tab/>
          </w:r>
          <w:r w:rsidRPr="00394DE9">
            <w:rPr>
              <w:rStyle w:val="Hyperlink"/>
              <w:b w:val="0"/>
              <w:noProof/>
            </w:rPr>
            <w:t>1. Mock up Design</w:t>
          </w:r>
          <w:r w:rsidRPr="00394DE9">
            <w:rPr>
              <w:b w:val="0"/>
              <w:noProof/>
              <w:webHidden/>
            </w:rPr>
            <w:tab/>
          </w:r>
          <w:r w:rsidRPr="00394DE9">
            <w:rPr>
              <w:b w:val="0"/>
              <w:noProof/>
              <w:webHidden/>
            </w:rPr>
            <w:fldChar w:fldCharType="begin"/>
          </w:r>
          <w:r w:rsidRPr="00394DE9">
            <w:rPr>
              <w:b w:val="0"/>
              <w:noProof/>
              <w:webHidden/>
            </w:rPr>
            <w:instrText xml:space="preserve"> PAGEREF _Toc469560296 \h </w:instrText>
          </w:r>
          <w:r w:rsidRPr="00394DE9">
            <w:rPr>
              <w:b w:val="0"/>
              <w:noProof/>
              <w:webHidden/>
            </w:rPr>
          </w:r>
          <w:r w:rsidRPr="00394DE9">
            <w:rPr>
              <w:b w:val="0"/>
              <w:noProof/>
              <w:webHidden/>
            </w:rPr>
            <w:fldChar w:fldCharType="separate"/>
          </w:r>
          <w:r w:rsidRPr="00394DE9">
            <w:rPr>
              <w:b w:val="0"/>
              <w:noProof/>
              <w:webHidden/>
            </w:rPr>
            <w:t>25</w:t>
          </w:r>
          <w:r w:rsidRPr="00394DE9">
            <w:rPr>
              <w:b w:val="0"/>
              <w:noProof/>
              <w:webHidden/>
            </w:rPr>
            <w:fldChar w:fldCharType="end"/>
          </w:r>
          <w:r w:rsidRPr="00394DE9">
            <w:rPr>
              <w:rStyle w:val="Hyperlink"/>
              <w:b w:val="0"/>
              <w:noProof/>
            </w:rPr>
            <w:fldChar w:fldCharType="end"/>
          </w:r>
        </w:p>
        <w:p w14:paraId="474E91C0" w14:textId="0D4A9C51"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"_Toc469560297"</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12.2</w:t>
          </w:r>
          <w:r w:rsidRPr="00394DE9">
            <w:rPr>
              <w:rFonts w:asciiTheme="minorHAnsi" w:hAnsiTheme="minorHAnsi" w:cstheme="minorBidi"/>
              <w:b w:val="0"/>
              <w:noProof/>
              <w:sz w:val="22"/>
              <w:szCs w:val="22"/>
              <w:lang w:val="en-GB" w:eastAsia="en-GB"/>
            </w:rPr>
            <w:tab/>
          </w:r>
          <w:r w:rsidRPr="00394DE9">
            <w:rPr>
              <w:rStyle w:val="Hyperlink"/>
              <w:b w:val="0"/>
              <w:noProof/>
            </w:rPr>
            <w:t>Level design</w:t>
          </w:r>
          <w:r w:rsidRPr="00394DE9">
            <w:rPr>
              <w:b w:val="0"/>
              <w:noProof/>
              <w:webHidden/>
            </w:rPr>
            <w:tab/>
          </w:r>
          <w:r w:rsidRPr="00394DE9">
            <w:rPr>
              <w:b w:val="0"/>
              <w:noProof/>
              <w:webHidden/>
            </w:rPr>
            <w:fldChar w:fldCharType="begin"/>
          </w:r>
          <w:r w:rsidRPr="00394DE9">
            <w:rPr>
              <w:b w:val="0"/>
              <w:noProof/>
              <w:webHidden/>
            </w:rPr>
            <w:instrText xml:space="preserve"> PAGEREF _Toc469560297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r w:rsidRPr="00394DE9">
            <w:rPr>
              <w:rStyle w:val="Hyperlink"/>
              <w:b w:val="0"/>
              <w:noProof/>
            </w:rPr>
            <w:fldChar w:fldCharType="end"/>
          </w:r>
        </w:p>
        <w:p w14:paraId="2C3A4A1E" w14:textId="10BC62B7"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"_Toc469560298"</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12.3</w:t>
          </w:r>
          <w:r w:rsidRPr="00394DE9">
            <w:rPr>
              <w:rFonts w:asciiTheme="minorHAnsi" w:hAnsiTheme="minorHAnsi" w:cstheme="minorBidi"/>
              <w:b w:val="0"/>
              <w:noProof/>
              <w:sz w:val="22"/>
              <w:szCs w:val="22"/>
              <w:lang w:val="en-GB" w:eastAsia="en-GB"/>
            </w:rPr>
            <w:tab/>
          </w:r>
          <w:r w:rsidRPr="00394DE9">
            <w:rPr>
              <w:rStyle w:val="Hyperlink"/>
              <w:b w:val="0"/>
              <w:noProof/>
            </w:rPr>
            <w:t>2. Implementation of Design and Interface</w:t>
          </w:r>
          <w:r w:rsidRPr="00394DE9">
            <w:rPr>
              <w:b w:val="0"/>
              <w:noProof/>
              <w:webHidden/>
            </w:rPr>
            <w:tab/>
          </w:r>
          <w:r w:rsidRPr="00394DE9">
            <w:rPr>
              <w:b w:val="0"/>
              <w:noProof/>
              <w:webHidden/>
            </w:rPr>
            <w:fldChar w:fldCharType="begin"/>
          </w:r>
          <w:r w:rsidRPr="00394DE9">
            <w:rPr>
              <w:b w:val="0"/>
              <w:noProof/>
              <w:webHidden/>
            </w:rPr>
            <w:instrText xml:space="preserve"> PAGEREF _Toc469560298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r w:rsidRPr="00394DE9">
            <w:rPr>
              <w:rStyle w:val="Hyperlink"/>
              <w:b w:val="0"/>
              <w:noProof/>
            </w:rPr>
            <w:fldChar w:fldCharType="end"/>
          </w:r>
        </w:p>
        <w:p w14:paraId="533A32CB" w14:textId="72A34CC4"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"_Toc469560299"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13.</w:t>
          </w:r>
          <w:r w:rsidRPr="00394DE9">
            <w:rPr>
              <w:rFonts w:asciiTheme="minorHAnsi" w:hAnsiTheme="minorHAnsi" w:cstheme="minorBidi"/>
              <w:b w:val="0"/>
              <w:noProof/>
              <w:sz w:val="22"/>
              <w:szCs w:val="22"/>
              <w:lang w:val="en-GB" w:eastAsia="en-GB"/>
            </w:rPr>
            <w:tab/>
          </w:r>
          <w:r w:rsidRPr="00394DE9">
            <w:rPr>
              <w:rStyle w:val="Hyperlink"/>
              <w:b w:val="0"/>
              <w:noProof/>
            </w:rPr>
            <w:t>System Architecture</w:t>
          </w:r>
          <w:r w:rsidRPr="00394DE9">
            <w:rPr>
              <w:b w:val="0"/>
              <w:noProof/>
              <w:webHidden/>
            </w:rPr>
            <w:tab/>
          </w:r>
          <w:r w:rsidRPr="00394DE9">
            <w:rPr>
              <w:b w:val="0"/>
              <w:noProof/>
              <w:webHidden/>
            </w:rPr>
            <w:fldChar w:fldCharType="begin"/>
          </w:r>
          <w:r w:rsidRPr="00394DE9">
            <w:rPr>
              <w:b w:val="0"/>
              <w:noProof/>
              <w:webHidden/>
            </w:rPr>
            <w:instrText xml:space="preserve"> PAGEREF _Toc469560299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r w:rsidRPr="00394DE9">
            <w:rPr>
              <w:rStyle w:val="Hyperlink"/>
              <w:b w:val="0"/>
              <w:noProof/>
            </w:rPr>
            <w:fldChar w:fldCharType="end"/>
          </w:r>
        </w:p>
        <w:p w14:paraId="7ABB840A" w14:textId="182227DE"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"_Toc469560300"</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rFonts w:eastAsia="Arial"/>
              <w:b w:val="0"/>
              <w:noProof/>
            </w:rPr>
            <w:t>13.1</w:t>
          </w:r>
          <w:r w:rsidRPr="00394DE9">
            <w:rPr>
              <w:rFonts w:asciiTheme="minorHAnsi" w:hAnsiTheme="minorHAnsi" w:cstheme="minorBidi"/>
              <w:b w:val="0"/>
              <w:noProof/>
              <w:sz w:val="22"/>
              <w:szCs w:val="22"/>
              <w:lang w:val="en-GB" w:eastAsia="en-GB"/>
            </w:rPr>
            <w:tab/>
          </w:r>
          <w:r w:rsidRPr="00394DE9">
            <w:rPr>
              <w:rStyle w:val="Hyperlink"/>
              <w:rFonts w:eastAsia="Arial"/>
              <w:b w:val="0"/>
              <w:noProof/>
            </w:rPr>
            <w:t>1. Three-Tier Architecture</w:t>
          </w:r>
          <w:r w:rsidRPr="00394DE9">
            <w:rPr>
              <w:b w:val="0"/>
              <w:noProof/>
              <w:webHidden/>
            </w:rPr>
            <w:tab/>
          </w:r>
          <w:r w:rsidRPr="00394DE9">
            <w:rPr>
              <w:b w:val="0"/>
              <w:noProof/>
              <w:webHidden/>
            </w:rPr>
            <w:fldChar w:fldCharType="begin"/>
          </w:r>
          <w:r w:rsidRPr="00394DE9">
            <w:rPr>
              <w:b w:val="0"/>
              <w:noProof/>
              <w:webHidden/>
            </w:rPr>
            <w:instrText xml:space="preserve"> PAGEREF _Toc469560300 \h </w:instrText>
          </w:r>
          <w:r w:rsidRPr="00394DE9">
            <w:rPr>
              <w:b w:val="0"/>
              <w:noProof/>
              <w:webHidden/>
            </w:rPr>
          </w:r>
          <w:r w:rsidRPr="00394DE9">
            <w:rPr>
              <w:b w:val="0"/>
              <w:noProof/>
              <w:webHidden/>
            </w:rPr>
            <w:fldChar w:fldCharType="separate"/>
          </w:r>
          <w:r w:rsidRPr="00394DE9">
            <w:rPr>
              <w:b w:val="0"/>
              <w:noProof/>
              <w:webHidden/>
            </w:rPr>
            <w:t>26</w:t>
          </w:r>
          <w:r w:rsidRPr="00394DE9">
            <w:rPr>
              <w:b w:val="0"/>
              <w:noProof/>
              <w:webHidden/>
            </w:rPr>
            <w:fldChar w:fldCharType="end"/>
          </w:r>
          <w:r w:rsidRPr="00394DE9">
            <w:rPr>
              <w:rStyle w:val="Hyperlink"/>
              <w:b w:val="0"/>
              <w:noProof/>
            </w:rPr>
            <w:fldChar w:fldCharType="end"/>
          </w:r>
        </w:p>
        <w:p w14:paraId="06C55BDD" w14:textId="5AA3B72E"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"_Toc469560303"</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rFonts w:eastAsia="Arial" w:cs="Calibri"/>
              <w:b w:val="0"/>
              <w:noProof/>
            </w:rPr>
            <w:t>13.2</w:t>
          </w:r>
          <w:r w:rsidRPr="00394DE9">
            <w:rPr>
              <w:rFonts w:asciiTheme="minorHAnsi" w:hAnsiTheme="minorHAnsi" w:cstheme="minorBidi"/>
              <w:b w:val="0"/>
              <w:noProof/>
              <w:sz w:val="22"/>
              <w:szCs w:val="22"/>
              <w:lang w:val="en-GB" w:eastAsia="en-GB"/>
            </w:rPr>
            <w:tab/>
          </w:r>
          <w:r w:rsidRPr="00394DE9">
            <w:rPr>
              <w:rStyle w:val="Hyperlink"/>
              <w:rFonts w:eastAsia="Arial"/>
              <w:b w:val="0"/>
              <w:noProof/>
            </w:rPr>
            <w:t>2. Design Pattern</w:t>
          </w:r>
          <w:r w:rsidRPr="00394DE9">
            <w:rPr>
              <w:b w:val="0"/>
              <w:noProof/>
              <w:webHidden/>
            </w:rPr>
            <w:tab/>
          </w:r>
          <w:r w:rsidRPr="00394DE9">
            <w:rPr>
              <w:b w:val="0"/>
              <w:noProof/>
              <w:webHidden/>
            </w:rPr>
            <w:fldChar w:fldCharType="begin"/>
          </w:r>
          <w:r w:rsidRPr="00394DE9">
            <w:rPr>
              <w:b w:val="0"/>
              <w:noProof/>
              <w:webHidden/>
            </w:rPr>
            <w:instrText xml:space="preserve"> PAGEREF _Toc469560303 \h </w:instrText>
          </w:r>
          <w:r w:rsidRPr="00394DE9">
            <w:rPr>
              <w:b w:val="0"/>
              <w:noProof/>
              <w:webHidden/>
            </w:rPr>
          </w:r>
          <w:r w:rsidRPr="00394DE9">
            <w:rPr>
              <w:b w:val="0"/>
              <w:noProof/>
              <w:webHidden/>
            </w:rPr>
            <w:fldChar w:fldCharType="separate"/>
          </w:r>
          <w:r w:rsidRPr="00394DE9">
            <w:rPr>
              <w:b w:val="0"/>
              <w:noProof/>
              <w:webHidden/>
            </w:rPr>
            <w:t>27</w:t>
          </w:r>
          <w:r w:rsidRPr="00394DE9">
            <w:rPr>
              <w:b w:val="0"/>
              <w:noProof/>
              <w:webHidden/>
            </w:rPr>
            <w:fldChar w:fldCharType="end"/>
          </w:r>
          <w:r w:rsidRPr="00394DE9">
            <w:rPr>
              <w:rStyle w:val="Hyperlink"/>
              <w:b w:val="0"/>
              <w:noProof/>
            </w:rPr>
            <w:fldChar w:fldCharType="end"/>
          </w:r>
        </w:p>
        <w:p w14:paraId="5C61D3DF" w14:textId="13DBDA7D"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"_Toc469560304"</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14.</w:t>
          </w:r>
          <w:r w:rsidRPr="00394DE9">
            <w:rPr>
              <w:rFonts w:asciiTheme="minorHAnsi" w:hAnsiTheme="minorHAnsi" w:cstheme="minorBidi"/>
              <w:b w:val="0"/>
              <w:noProof/>
              <w:sz w:val="22"/>
              <w:szCs w:val="22"/>
              <w:lang w:val="en-GB" w:eastAsia="en-GB"/>
            </w:rPr>
            <w:tab/>
          </w:r>
          <w:r w:rsidRPr="00394DE9">
            <w:rPr>
              <w:rStyle w:val="Hyperlink"/>
              <w:b w:val="0"/>
              <w:noProof/>
            </w:rPr>
            <w:t>UML v2</w:t>
          </w:r>
          <w:r w:rsidRPr="00394DE9">
            <w:rPr>
              <w:b w:val="0"/>
              <w:noProof/>
              <w:webHidden/>
            </w:rPr>
            <w:tab/>
          </w:r>
          <w:r w:rsidRPr="00394DE9">
            <w:rPr>
              <w:b w:val="0"/>
              <w:noProof/>
              <w:webHidden/>
            </w:rPr>
            <w:fldChar w:fldCharType="begin"/>
          </w:r>
          <w:r w:rsidRPr="00394DE9">
            <w:rPr>
              <w:b w:val="0"/>
              <w:noProof/>
              <w:webHidden/>
            </w:rPr>
            <w:instrText xml:space="preserve"> PAGEREF _Toc469560304 \h </w:instrText>
          </w:r>
          <w:r w:rsidRPr="00394DE9">
            <w:rPr>
              <w:b w:val="0"/>
              <w:noProof/>
              <w:webHidden/>
            </w:rPr>
          </w:r>
          <w:r w:rsidRPr="00394DE9">
            <w:rPr>
              <w:b w:val="0"/>
              <w:noProof/>
              <w:webHidden/>
            </w:rPr>
            <w:fldChar w:fldCharType="separate"/>
          </w:r>
          <w:r w:rsidRPr="00394DE9">
            <w:rPr>
              <w:b w:val="0"/>
              <w:noProof/>
              <w:webHidden/>
            </w:rPr>
            <w:t>27</w:t>
          </w:r>
          <w:r w:rsidRPr="00394DE9">
            <w:rPr>
              <w:b w:val="0"/>
              <w:noProof/>
              <w:webHidden/>
            </w:rPr>
            <w:fldChar w:fldCharType="end"/>
          </w:r>
          <w:r w:rsidRPr="00394DE9">
            <w:rPr>
              <w:rStyle w:val="Hyperlink"/>
              <w:b w:val="0"/>
              <w:noProof/>
            </w:rPr>
            <w:fldChar w:fldCharType="end"/>
          </w:r>
        </w:p>
        <w:p w14:paraId="300A00C2" w14:textId="4E860D7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"_Toc469560305"</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rFonts w:eastAsia="Arial"/>
              <w:b w:val="0"/>
              <w:noProof/>
            </w:rPr>
            <w:t>14.1</w:t>
          </w:r>
          <w:r w:rsidRPr="00394DE9">
            <w:rPr>
              <w:rFonts w:asciiTheme="minorHAnsi" w:hAnsiTheme="minorHAnsi" w:cstheme="minorBidi"/>
              <w:b w:val="0"/>
              <w:noProof/>
              <w:sz w:val="22"/>
              <w:szCs w:val="22"/>
              <w:lang w:val="en-GB" w:eastAsia="en-GB"/>
            </w:rPr>
            <w:tab/>
          </w:r>
          <w:r w:rsidRPr="00394DE9">
            <w:rPr>
              <w:rStyle w:val="Hyperlink"/>
              <w:rFonts w:eastAsia="Arial"/>
              <w:b w:val="0"/>
              <w:noProof/>
            </w:rPr>
            <w:t>Domain package</w:t>
          </w:r>
          <w:r w:rsidRPr="00394DE9">
            <w:rPr>
              <w:b w:val="0"/>
              <w:noProof/>
              <w:webHidden/>
            </w:rPr>
            <w:tab/>
          </w:r>
          <w:r w:rsidRPr="00394DE9">
            <w:rPr>
              <w:b w:val="0"/>
              <w:noProof/>
              <w:webHidden/>
            </w:rPr>
            <w:fldChar w:fldCharType="begin"/>
          </w:r>
          <w:r w:rsidRPr="00394DE9">
            <w:rPr>
              <w:b w:val="0"/>
              <w:noProof/>
              <w:webHidden/>
            </w:rPr>
            <w:instrText xml:space="preserve"> PAGEREF _Toc469560305 \h </w:instrText>
          </w:r>
          <w:r w:rsidRPr="00394DE9">
            <w:rPr>
              <w:b w:val="0"/>
              <w:noProof/>
              <w:webHidden/>
            </w:rPr>
          </w:r>
          <w:r w:rsidRPr="00394DE9">
            <w:rPr>
              <w:b w:val="0"/>
              <w:noProof/>
              <w:webHidden/>
            </w:rPr>
            <w:fldChar w:fldCharType="separate"/>
          </w:r>
          <w:r w:rsidRPr="00394DE9">
            <w:rPr>
              <w:b w:val="0"/>
              <w:noProof/>
              <w:webHidden/>
            </w:rPr>
            <w:t>28</w:t>
          </w:r>
          <w:r w:rsidRPr="00394DE9">
            <w:rPr>
              <w:b w:val="0"/>
              <w:noProof/>
              <w:webHidden/>
            </w:rPr>
            <w:fldChar w:fldCharType="end"/>
          </w:r>
          <w:r w:rsidRPr="00394DE9">
            <w:rPr>
              <w:rStyle w:val="Hyperlink"/>
              <w:b w:val="0"/>
              <w:noProof/>
            </w:rPr>
            <w:fldChar w:fldCharType="end"/>
          </w:r>
        </w:p>
        <w:p w14:paraId="0ACBD7CA" w14:textId="55579B49"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"_Toc469560306"</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14.2</w:t>
          </w:r>
          <w:r w:rsidRPr="00394DE9">
            <w:rPr>
              <w:rFonts w:asciiTheme="minorHAnsi" w:hAnsiTheme="minorHAnsi" w:cstheme="minorBidi"/>
              <w:b w:val="0"/>
              <w:noProof/>
              <w:sz w:val="22"/>
              <w:szCs w:val="22"/>
              <w:lang w:val="en-GB" w:eastAsia="en-GB"/>
            </w:rPr>
            <w:tab/>
          </w:r>
          <w:r w:rsidRPr="00394DE9">
            <w:rPr>
              <w:rStyle w:val="Hyperlink"/>
              <w:b w:val="0"/>
              <w:noProof/>
            </w:rPr>
            <w:t>Service package</w:t>
          </w:r>
          <w:r w:rsidRPr="00394DE9">
            <w:rPr>
              <w:b w:val="0"/>
              <w:noProof/>
              <w:webHidden/>
            </w:rPr>
            <w:tab/>
          </w:r>
          <w:r w:rsidRPr="00394DE9">
            <w:rPr>
              <w:b w:val="0"/>
              <w:noProof/>
              <w:webHidden/>
            </w:rPr>
            <w:fldChar w:fldCharType="begin"/>
          </w:r>
          <w:r w:rsidRPr="00394DE9">
            <w:rPr>
              <w:b w:val="0"/>
              <w:noProof/>
              <w:webHidden/>
            </w:rPr>
            <w:instrText xml:space="preserve"> PAGEREF _Toc469560306 \h </w:instrText>
          </w:r>
          <w:r w:rsidRPr="00394DE9">
            <w:rPr>
              <w:b w:val="0"/>
              <w:noProof/>
              <w:webHidden/>
            </w:rPr>
          </w:r>
          <w:r w:rsidRPr="00394DE9">
            <w:rPr>
              <w:b w:val="0"/>
              <w:noProof/>
              <w:webHidden/>
            </w:rPr>
            <w:fldChar w:fldCharType="separate"/>
          </w:r>
          <w:r w:rsidRPr="00394DE9">
            <w:rPr>
              <w:b w:val="0"/>
              <w:noProof/>
              <w:webHidden/>
            </w:rPr>
            <w:t>29</w:t>
          </w:r>
          <w:r w:rsidRPr="00394DE9">
            <w:rPr>
              <w:b w:val="0"/>
              <w:noProof/>
              <w:webHidden/>
            </w:rPr>
            <w:fldChar w:fldCharType="end"/>
          </w:r>
          <w:r w:rsidRPr="00394DE9">
            <w:rPr>
              <w:rStyle w:val="Hyperlink"/>
              <w:b w:val="0"/>
              <w:noProof/>
            </w:rPr>
            <w:fldChar w:fldCharType="end"/>
          </w:r>
        </w:p>
        <w:p w14:paraId="49221488" w14:textId="07891385" w:rsidR="00394DE9" w:rsidRPr="00394DE9" w:rsidRDefault="00394DE9">
          <w:pPr>
            <w:pStyle w:val="TOC2"/>
            <w:tabs>
              <w:tab w:val="left" w:pos="1100"/>
              <w:tab w:val="right" w:pos="9962"/>
            </w:tabs>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"_Toc469560307"</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14.3</w:t>
          </w:r>
          <w:r w:rsidRPr="00394DE9">
            <w:rPr>
              <w:rFonts w:asciiTheme="minorHAnsi" w:hAnsiTheme="minorHAnsi" w:cstheme="minorBidi"/>
              <w:b w:val="0"/>
              <w:noProof/>
              <w:sz w:val="22"/>
              <w:szCs w:val="22"/>
              <w:lang w:val="en-GB" w:eastAsia="en-GB"/>
            </w:rPr>
            <w:tab/>
          </w:r>
          <w:r w:rsidRPr="00394DE9">
            <w:rPr>
              <w:rStyle w:val="Hyperlink"/>
              <w:b w:val="0"/>
              <w:noProof/>
            </w:rPr>
            <w:t>Bot package</w:t>
          </w:r>
          <w:r w:rsidRPr="00394DE9">
            <w:rPr>
              <w:b w:val="0"/>
              <w:noProof/>
              <w:webHidden/>
            </w:rPr>
            <w:tab/>
          </w:r>
          <w:r w:rsidRPr="00394DE9">
            <w:rPr>
              <w:b w:val="0"/>
              <w:noProof/>
              <w:webHidden/>
            </w:rPr>
            <w:fldChar w:fldCharType="begin"/>
          </w:r>
          <w:r w:rsidRPr="00394DE9">
            <w:rPr>
              <w:b w:val="0"/>
              <w:noProof/>
              <w:webHidden/>
            </w:rPr>
            <w:instrText xml:space="preserve"> PAGEREF _Toc469560307 \h </w:instrText>
          </w:r>
          <w:r w:rsidRPr="00394DE9">
            <w:rPr>
              <w:b w:val="0"/>
              <w:noProof/>
              <w:webHidden/>
            </w:rPr>
          </w:r>
          <w:r w:rsidRPr="00394DE9">
            <w:rPr>
              <w:b w:val="0"/>
              <w:noProof/>
              <w:webHidden/>
            </w:rPr>
            <w:fldChar w:fldCharType="separate"/>
          </w:r>
          <w:r w:rsidRPr="00394DE9">
            <w:rPr>
              <w:b w:val="0"/>
              <w:noProof/>
              <w:webHidden/>
            </w:rPr>
            <w:t>30</w:t>
          </w:r>
          <w:r w:rsidRPr="00394DE9">
            <w:rPr>
              <w:b w:val="0"/>
              <w:noProof/>
              <w:webHidden/>
            </w:rPr>
            <w:fldChar w:fldCharType="end"/>
          </w:r>
          <w:r w:rsidRPr="00394DE9">
            <w:rPr>
              <w:rStyle w:val="Hyperlink"/>
              <w:b w:val="0"/>
              <w:noProof/>
            </w:rPr>
            <w:fldChar w:fldCharType="end"/>
          </w:r>
        </w:p>
        <w:p w14:paraId="3B7A8F6E" w14:textId="2A3BC55B"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"_Toc469560308"</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15.</w:t>
          </w:r>
          <w:r w:rsidRPr="00394DE9">
            <w:rPr>
              <w:rFonts w:asciiTheme="minorHAnsi" w:hAnsiTheme="minorHAnsi" w:cstheme="minorBidi"/>
              <w:b w:val="0"/>
              <w:noProof/>
              <w:sz w:val="22"/>
              <w:szCs w:val="22"/>
              <w:lang w:val="en-GB" w:eastAsia="en-GB"/>
            </w:rPr>
            <w:tab/>
          </w:r>
          <w:r w:rsidRPr="00394DE9">
            <w:rPr>
              <w:rStyle w:val="Hyperlink"/>
              <w:b w:val="0"/>
              <w:noProof/>
            </w:rPr>
            <w:t>User Guide</w:t>
          </w:r>
          <w:r w:rsidRPr="00394DE9">
            <w:rPr>
              <w:b w:val="0"/>
              <w:noProof/>
              <w:webHidden/>
            </w:rPr>
            <w:tab/>
          </w:r>
          <w:r w:rsidRPr="00394DE9">
            <w:rPr>
              <w:b w:val="0"/>
              <w:noProof/>
              <w:webHidden/>
            </w:rPr>
            <w:fldChar w:fldCharType="begin"/>
          </w:r>
          <w:r w:rsidRPr="00394DE9">
            <w:rPr>
              <w:b w:val="0"/>
              <w:noProof/>
              <w:webHidden/>
            </w:rPr>
            <w:instrText xml:space="preserve"> PAGEREF _Toc469560308 \h </w:instrText>
          </w:r>
          <w:r w:rsidRPr="00394DE9">
            <w:rPr>
              <w:b w:val="0"/>
              <w:noProof/>
              <w:webHidden/>
            </w:rPr>
          </w:r>
          <w:r w:rsidRPr="00394DE9">
            <w:rPr>
              <w:b w:val="0"/>
              <w:noProof/>
              <w:webHidden/>
            </w:rPr>
            <w:fldChar w:fldCharType="separate"/>
          </w:r>
          <w:r w:rsidRPr="00394DE9">
            <w:rPr>
              <w:b w:val="0"/>
              <w:noProof/>
              <w:webHidden/>
            </w:rPr>
            <w:t>30</w:t>
          </w:r>
          <w:r w:rsidRPr="00394DE9">
            <w:rPr>
              <w:b w:val="0"/>
              <w:noProof/>
              <w:webHidden/>
            </w:rPr>
            <w:fldChar w:fldCharType="end"/>
          </w:r>
          <w:r w:rsidRPr="00394DE9">
            <w:rPr>
              <w:rStyle w:val="Hyperlink"/>
              <w:b w:val="0"/>
              <w:noProof/>
            </w:rPr>
            <w:fldChar w:fldCharType="end"/>
          </w:r>
        </w:p>
        <w:p w14:paraId="67DD499F" w14:textId="1A09B2DA" w:rsidR="00394DE9" w:rsidRPr="00394DE9" w:rsidRDefault="00394DE9" w:rsidP="00394DE9">
          <w:pPr>
            <w:pStyle w:val="TOC1"/>
            <w:rPr>
              <w:rFonts w:asciiTheme="minorHAnsi" w:hAnsiTheme="minorHAnsi" w:cstheme="minorBidi"/>
              <w:b w:val="0"/>
              <w:noProof/>
              <w:sz w:val="22"/>
              <w:szCs w:val="22"/>
              <w:lang w:val="en-GB" w:eastAsia="en-GB"/>
            </w:rPr>
          </w:pPr>
          <w:r w:rsidRPr="00394DE9">
            <w:rPr>
              <w:rStyle w:val="Hyperlink"/>
              <w:b w:val="0"/>
              <w:noProof/>
            </w:rPr>
            <w:fldChar w:fldCharType="begin"/>
          </w:r>
          <w:r w:rsidRPr="00394DE9">
            <w:rPr>
              <w:rStyle w:val="Hyperlink"/>
              <w:b w:val="0"/>
              <w:noProof/>
            </w:rPr>
            <w:instrText xml:space="preserve"> </w:instrText>
          </w:r>
          <w:r w:rsidRPr="00394DE9">
            <w:rPr>
              <w:b w:val="0"/>
              <w:noProof/>
            </w:rPr>
            <w:instrText>HYPERLINK \l "_Toc469560309"</w:instrText>
          </w:r>
          <w:r w:rsidRPr="00394DE9">
            <w:rPr>
              <w:rStyle w:val="Hyperlink"/>
              <w:b w:val="0"/>
              <w:noProof/>
            </w:rPr>
            <w:instrText xml:space="preserve"> </w:instrText>
          </w:r>
          <w:r w:rsidRPr="00394DE9">
            <w:rPr>
              <w:rStyle w:val="Hyperlink"/>
              <w:b w:val="0"/>
              <w:noProof/>
            </w:rPr>
          </w:r>
          <w:r w:rsidRPr="00394DE9">
            <w:rPr>
              <w:rStyle w:val="Hyperlink"/>
              <w:b w:val="0"/>
              <w:noProof/>
            </w:rPr>
            <w:fldChar w:fldCharType="separate"/>
          </w:r>
          <w:r w:rsidRPr="00394DE9">
            <w:rPr>
              <w:rStyle w:val="Hyperlink"/>
              <w:b w:val="0"/>
              <w:noProof/>
            </w:rPr>
            <w:t>16.</w:t>
          </w:r>
          <w:r w:rsidRPr="00394DE9">
            <w:rPr>
              <w:rFonts w:asciiTheme="minorHAnsi" w:hAnsiTheme="minorHAnsi" w:cstheme="minorBidi"/>
              <w:b w:val="0"/>
              <w:noProof/>
              <w:sz w:val="22"/>
              <w:szCs w:val="22"/>
              <w:lang w:val="en-GB" w:eastAsia="en-GB"/>
            </w:rPr>
            <w:tab/>
          </w:r>
          <w:r w:rsidRPr="00394DE9">
            <w:rPr>
              <w:rStyle w:val="Hyperlink"/>
              <w:b w:val="0"/>
              <w:noProof/>
            </w:rPr>
            <w:t>Project Diaries</w:t>
          </w:r>
          <w:r w:rsidRPr="00394DE9">
            <w:rPr>
              <w:b w:val="0"/>
              <w:noProof/>
              <w:webHidden/>
            </w:rPr>
            <w:tab/>
          </w:r>
          <w:r w:rsidRPr="00394DE9">
            <w:rPr>
              <w:b w:val="0"/>
              <w:noProof/>
              <w:webHidden/>
            </w:rPr>
            <w:fldChar w:fldCharType="begin"/>
          </w:r>
          <w:r w:rsidRPr="00394DE9">
            <w:rPr>
              <w:b w:val="0"/>
              <w:noProof/>
              <w:webHidden/>
            </w:rPr>
            <w:instrText xml:space="preserve"> PAGEREF _Toc469560309 \h </w:instrText>
          </w:r>
          <w:r w:rsidRPr="00394DE9">
            <w:rPr>
              <w:b w:val="0"/>
              <w:noProof/>
              <w:webHidden/>
            </w:rPr>
          </w:r>
          <w:r w:rsidRPr="00394DE9">
            <w:rPr>
              <w:b w:val="0"/>
              <w:noProof/>
              <w:webHidden/>
            </w:rPr>
            <w:fldChar w:fldCharType="separate"/>
          </w:r>
          <w:r w:rsidRPr="00394DE9">
            <w:rPr>
              <w:b w:val="0"/>
              <w:noProof/>
              <w:webHidden/>
            </w:rPr>
            <w:t>31</w:t>
          </w:r>
          <w:r w:rsidRPr="00394DE9">
            <w:rPr>
              <w:b w:val="0"/>
              <w:noProof/>
              <w:webHidden/>
            </w:rPr>
            <w:fldChar w:fldCharType="end"/>
          </w:r>
          <w:r w:rsidRPr="00394DE9">
            <w:rPr>
              <w:rStyle w:val="Hyperlink"/>
              <w:b w:val="0"/>
              <w:noProof/>
            </w:rPr>
            <w:fldChar w:fldCharType="end"/>
          </w:r>
        </w:p>
        <w:p w14:paraId="1BD9DB00" w14:textId="7F6F981C" w:rsidR="00A7498C" w:rsidRDefault="00A7498C">
          <w:pPr>
            <w:rPr>
              <w:ins w:id="13" w:author="Mattsi" w:date="2016-12-15T09:50:00Z"/>
            </w:rPr>
          </w:pPr>
          <w:ins w:id="14" w:author="Mattsi" w:date="2016-12-15T09:50:00Z">
            <w:r w:rsidRPr="00394DE9">
              <w:rPr>
                <w:b w:val="0"/>
                <w:bCs/>
                <w:noProof/>
                <w:sz w:val="22"/>
                <w:szCs w:val="22"/>
              </w:rPr>
              <w:fldChar w:fldCharType="end"/>
            </w:r>
          </w:ins>
        </w:p>
        <w:customXmlInsRangeStart w:id="15" w:author="Mattsi" w:date="2016-12-15T09:50:00Z"/>
      </w:sdtContent>
    </w:sdt>
    <w:customXmlInsRangeEnd w:id="15"/>
    <w:p w14:paraId="0FB35E34" w14:textId="452E4188" w:rsidR="00394DE9" w:rsidRDefault="00A7498C">
      <w:ins w:id="16" w:author="Mattsi" w:date="2016-12-15T09:50:00Z">
        <w:r>
          <w:br w:type="page"/>
        </w:r>
      </w:ins>
    </w:p>
    <w:p w14:paraId="5F7C21E6" w14:textId="77777777" w:rsidR="00394DE9" w:rsidRDefault="00394DE9" w:rsidP="00394DE9">
      <w:pPr>
        <w:pStyle w:val="H1"/>
        <w:rPr>
          <w:ins w:id="17" w:author="Qian Zhou" w:date="2016-12-15T09:50:00Z"/>
        </w:rPr>
      </w:pPr>
      <w:bookmarkStart w:id="18" w:name="_Toc469560256"/>
      <w:ins w:id="19" w:author="Qian Zhou" w:date="2016-12-15T09:50:00Z">
        <w:r>
          <w:lastRenderedPageBreak/>
          <w:t>PROJECT OVERVIEW</w:t>
        </w:r>
        <w:bookmarkEnd w:id="18"/>
      </w:ins>
    </w:p>
    <w:p w14:paraId="382D5FDA" w14:textId="77777777" w:rsidR="00394DE9" w:rsidRPr="006C21AA" w:rsidRDefault="00394DE9" w:rsidP="00394DE9">
      <w:pPr>
        <w:pStyle w:val="Yazstilim"/>
        <w:rPr>
          <w:ins w:id="20" w:author="Qian Zhou" w:date="2016-12-15T09:50:00Z"/>
          <w:b/>
        </w:rPr>
      </w:pPr>
      <w:ins w:id="21" w:author="Qian Zhou" w:date="2016-12-15T09:50:00Z">
        <w:r w:rsidRPr="006C21AA">
          <w:rPr>
            <w:rStyle w:val="Emphasis"/>
          </w:rPr>
          <w:t>The</w:t>
        </w:r>
        <w:r w:rsidRPr="006C21AA">
          <w:rPr>
            <w:rStyle w:val="apple-converted-space"/>
          </w:rPr>
          <w:t> </w:t>
        </w:r>
        <w:r w:rsidRPr="006C21AA">
          <w:rPr>
            <w:rStyle w:val="Strong"/>
            <w:b w:val="0"/>
          </w:rPr>
          <w:t xml:space="preserve">problem is creating multi-player online game with agile development practices. The goal is complete the game until 16 December 2016 with a 3-tier architecture and TDD analysis while working in pairs. Team is working together in requirements analysis. For coding, operation team is divided into three. Experienced programmers Mattsi and Tasos lead the team in technical issues. They work in both front and back end side.  Selin and Arya work on front-end side. Qian and Xiaoxiao had an experience on graphical design they are responsible for the map creation. After sprint 5 pair groups are assigned by one experienced programmer and one unexperienced programmer. By doing this experience programmer can share his/her experience with other team member and unexperienced programmer can check the code if there is any mistake. Sprint and customer meetings are weekly happened. </w:t>
        </w:r>
      </w:ins>
    </w:p>
    <w:p w14:paraId="6C97FB7F" w14:textId="77777777" w:rsidR="00A7498C" w:rsidRDefault="00A7498C">
      <w:pPr>
        <w:rPr>
          <w:ins w:id="22" w:author="Mattsi" w:date="2016-12-15T09:50:00Z"/>
        </w:rPr>
      </w:pPr>
    </w:p>
    <w:p w14:paraId="6F31A424" w14:textId="77777777" w:rsidR="00476620" w:rsidRPr="00A54057" w:rsidRDefault="00476620" w:rsidP="00DC3984">
      <w:pPr>
        <w:pStyle w:val="H1"/>
        <w:pPrChange w:id="23" w:author="Mattsi" w:date="2016-12-15T09:50:00Z">
          <w:pPr/>
        </w:pPrChange>
      </w:pPr>
      <w:bookmarkStart w:id="24" w:name="_Toc469560257"/>
      <w:r w:rsidRPr="00A54057">
        <w:t>READER</w:t>
      </w:r>
      <w:r w:rsidR="00950C9E" w:rsidRPr="00A54057">
        <w:t>’S</w:t>
      </w:r>
      <w:r w:rsidRPr="00A54057">
        <w:t xml:space="preserve"> GUIDE</w:t>
      </w:r>
      <w:bookmarkEnd w:id="24"/>
    </w:p>
    <w:p w14:paraId="5E72DC35" w14:textId="77777777" w:rsidR="006736A8" w:rsidRPr="00A54057" w:rsidRDefault="006736A8" w:rsidP="00EC240D">
      <w:pPr>
        <w:pStyle w:val="R-Normal"/>
        <w:rPr>
          <w:rFonts w:ascii="Calibri" w:hAnsi="Calibri" w:cs="Calibri"/>
          <w:sz w:val="22"/>
          <w:szCs w:val="22"/>
        </w:rPr>
      </w:pPr>
    </w:p>
    <w:p w14:paraId="7776C314" w14:textId="0CF4B338" w:rsidR="001423F1" w:rsidRPr="00006C77" w:rsidRDefault="006736A8" w:rsidP="0016054C">
      <w:pPr>
        <w:pStyle w:val="H2"/>
      </w:pPr>
      <w:r w:rsidRPr="00006C77">
        <w:t>Customer Requirements</w:t>
      </w:r>
    </w:p>
    <w:p w14:paraId="2226D0B3" w14:textId="23ECEC29" w:rsidR="001423F1" w:rsidRPr="00A54057" w:rsidRDefault="00C3316D" w:rsidP="00A54057">
      <w:pPr>
        <w:pStyle w:val="Yazstilim"/>
      </w:pPr>
      <w:r w:rsidRPr="00A54057">
        <w:t>T</w:t>
      </w:r>
      <w:r w:rsidR="008A1039" w:rsidRPr="00A54057">
        <w:t xml:space="preserve">his document contains the </w:t>
      </w:r>
      <w:r w:rsidR="00EC240D" w:rsidRPr="00A54057">
        <w:t>first version</w:t>
      </w:r>
      <w:r w:rsidRPr="00A54057">
        <w:t xml:space="preserve"> requirements for </w:t>
      </w:r>
      <w:ins w:id="25" w:author="Qian Zhou" w:date="2016-12-15T09:50:00Z">
        <w:r w:rsidR="00FF5121" w:rsidRPr="00A54057">
          <w:rPr>
            <w:bCs/>
            <w:iCs/>
          </w:rPr>
          <w:t>Dungeon</w:t>
        </w:r>
        <w:r w:rsidR="00DC70B8">
          <w:rPr>
            <w:bCs/>
            <w:iCs/>
          </w:rPr>
          <w:t xml:space="preserve"> </w:t>
        </w:r>
        <w:r w:rsidR="00FF5121" w:rsidRPr="00A54057">
          <w:rPr>
            <w:bCs/>
            <w:iCs/>
          </w:rPr>
          <w:t>of</w:t>
        </w:r>
        <w:r w:rsidR="00DC70B8">
          <w:rPr>
            <w:bCs/>
            <w:iCs/>
          </w:rPr>
          <w:t xml:space="preserve"> </w:t>
        </w:r>
        <w:r w:rsidR="00FF5121" w:rsidRPr="00A54057">
          <w:rPr>
            <w:bCs/>
            <w:iCs/>
          </w:rPr>
          <w:t>Dooom</w:t>
        </w:r>
        <w:r w:rsidR="00417019" w:rsidRPr="00A54057">
          <w:t>.</w:t>
        </w:r>
      </w:ins>
      <w:del w:id="26" w:author="Qian Zhou" w:date="2016-12-15T09:50:00Z">
        <w:r w:rsidR="00FF5121" w:rsidRPr="00A54057">
          <w:rPr>
            <w:bCs/>
            <w:iCs/>
          </w:rPr>
          <w:delText>DungeonofDooom</w:delText>
        </w:r>
        <w:r w:rsidR="00417019" w:rsidRPr="00A54057">
          <w:delText>.</w:delText>
        </w:r>
      </w:del>
      <w:r w:rsidR="00417019" w:rsidRPr="00A54057">
        <w:t xml:space="preserve"> </w:t>
      </w:r>
      <w:r w:rsidRPr="00A54057">
        <w:t>These requirements have be</w:t>
      </w:r>
      <w:r w:rsidR="00FF5121" w:rsidRPr="00A54057">
        <w:t>en derived from Moodle</w:t>
      </w:r>
      <w:r w:rsidRPr="00A54057">
        <w:t>.</w:t>
      </w:r>
    </w:p>
    <w:p w14:paraId="46213560" w14:textId="77777777" w:rsidR="001423F1" w:rsidRPr="00A54057" w:rsidRDefault="001423F1">
      <w:pPr>
        <w:pStyle w:val="R-Normal"/>
        <w:rPr>
          <w:rFonts w:ascii="Calibri" w:hAnsi="Calibri" w:cs="Calibri"/>
          <w:sz w:val="22"/>
          <w:szCs w:val="22"/>
        </w:rPr>
      </w:pPr>
    </w:p>
    <w:p w14:paraId="03096F42" w14:textId="6F92718E" w:rsidR="001423F1" w:rsidRPr="00A54057" w:rsidRDefault="00C3316D" w:rsidP="0016054C">
      <w:pPr>
        <w:pStyle w:val="H3"/>
      </w:pPr>
      <w:r w:rsidRPr="00A54057">
        <w:t>Types of Reader</w:t>
      </w:r>
    </w:p>
    <w:p w14:paraId="1BFDE01D" w14:textId="77777777" w:rsidR="001423F1" w:rsidRPr="00A54057" w:rsidRDefault="002D72C8" w:rsidP="00A54057">
      <w:pPr>
        <w:pStyle w:val="Yazstilim"/>
      </w:pPr>
      <w:r w:rsidRPr="00A54057">
        <w:t>Our readers are Senior Lecturer Julian Padget and Charlie Ann Page.</w:t>
      </w:r>
    </w:p>
    <w:p w14:paraId="758B87A9" w14:textId="77777777" w:rsidR="002D72C8" w:rsidRPr="00A54057" w:rsidRDefault="002D72C8">
      <w:pPr>
        <w:pStyle w:val="R-Normal"/>
        <w:rPr>
          <w:rFonts w:ascii="Calibri" w:hAnsi="Calibri" w:cs="Calibri"/>
          <w:sz w:val="22"/>
          <w:szCs w:val="22"/>
        </w:rPr>
      </w:pPr>
    </w:p>
    <w:p w14:paraId="04E0480C" w14:textId="27859EFD" w:rsidR="001423F1" w:rsidRPr="00A54057" w:rsidRDefault="00C3316D" w:rsidP="0016054C">
      <w:pPr>
        <w:pStyle w:val="H3"/>
      </w:pPr>
      <w:r w:rsidRPr="00A54057">
        <w:t>Technical Background Required</w:t>
      </w:r>
    </w:p>
    <w:p w14:paraId="2B38AC55" w14:textId="77777777" w:rsidR="001423F1" w:rsidRPr="00A54057" w:rsidRDefault="00F35A3D" w:rsidP="00A54057">
      <w:pPr>
        <w:pStyle w:val="Yazstilim"/>
      </w:pPr>
      <w:r w:rsidRPr="00A54057">
        <w:t>To understand code’s structure</w:t>
      </w:r>
      <w:r w:rsidR="006F19DD" w:rsidRPr="00A54057">
        <w:t xml:space="preserve"> and development phases</w:t>
      </w:r>
      <w:r w:rsidRPr="00A54057">
        <w:t xml:space="preserve">, readers should have knowledge on computer science. </w:t>
      </w:r>
    </w:p>
    <w:p w14:paraId="383806A8" w14:textId="77777777" w:rsidR="00FA6341" w:rsidRPr="00A54057" w:rsidRDefault="00FA6341">
      <w:pPr>
        <w:pStyle w:val="R-Normal"/>
        <w:rPr>
          <w:rFonts w:ascii="Calibri" w:hAnsi="Calibri" w:cs="Calibri"/>
          <w:sz w:val="22"/>
          <w:szCs w:val="22"/>
        </w:rPr>
      </w:pPr>
    </w:p>
    <w:p w14:paraId="58642356" w14:textId="212C5F04" w:rsidR="001423F1" w:rsidRPr="00A54057" w:rsidRDefault="003D7C46" w:rsidP="0016054C">
      <w:pPr>
        <w:pStyle w:val="H3"/>
      </w:pPr>
      <w:r w:rsidRPr="00A54057">
        <w:t>Scope of the Project</w:t>
      </w:r>
    </w:p>
    <w:p w14:paraId="14AC7EF3" w14:textId="77777777" w:rsidR="00F6472A" w:rsidRPr="00A54057" w:rsidRDefault="00F6472A" w:rsidP="00A54057">
      <w:pPr>
        <w:pStyle w:val="Yazstilim"/>
        <w:rPr>
          <w:lang w:val="en-GB" w:eastAsia="en-GB"/>
        </w:rPr>
      </w:pPr>
      <w:r w:rsidRPr="00A54057">
        <w:rPr>
          <w:lang w:val="en-GB" w:eastAsia="en-GB"/>
        </w:rPr>
        <w:t xml:space="preserve">To analyse, specify, design and implement a multi-player on-line game. </w:t>
      </w:r>
    </w:p>
    <w:p w14:paraId="388EE88D" w14:textId="77777777" w:rsidR="001423F1" w:rsidRPr="00A54057" w:rsidRDefault="001423F1">
      <w:pPr>
        <w:pStyle w:val="R-Normal"/>
        <w:rPr>
          <w:rFonts w:ascii="Calibri" w:hAnsi="Calibri" w:cs="Calibri"/>
          <w:sz w:val="22"/>
          <w:szCs w:val="22"/>
        </w:rPr>
      </w:pPr>
    </w:p>
    <w:p w14:paraId="5D7C2C82" w14:textId="37151262" w:rsidR="00036DAC" w:rsidRPr="00006C77" w:rsidRDefault="00AC51E4" w:rsidP="0016054C">
      <w:pPr>
        <w:pStyle w:val="H2"/>
      </w:pPr>
      <w:r w:rsidRPr="00006C77">
        <w:t>Requirement</w:t>
      </w:r>
      <w:r w:rsidR="00305DB6" w:rsidRPr="00006C77">
        <w:t xml:space="preserve"> Analysis</w:t>
      </w:r>
      <w:r w:rsidR="00036DAC" w:rsidRPr="00006C77">
        <w:t xml:space="preserve"> </w:t>
      </w:r>
    </w:p>
    <w:p w14:paraId="7FC45568" w14:textId="77777777" w:rsidR="00036DAC" w:rsidRPr="00A54057" w:rsidRDefault="00EC240D" w:rsidP="00A54057">
      <w:pPr>
        <w:pStyle w:val="Yazstilim"/>
      </w:pPr>
      <w:r w:rsidRPr="00A54057">
        <w:t>To determine</w:t>
      </w:r>
      <w:r w:rsidR="00036DAC" w:rsidRPr="00A54057">
        <w:t xml:space="preserve"> requirement</w:t>
      </w:r>
      <w:r w:rsidRPr="00A54057">
        <w:t>s</w:t>
      </w:r>
      <w:r w:rsidR="00036DAC" w:rsidRPr="00A54057">
        <w:t>, a team was gathered. Scrum meetings are</w:t>
      </w:r>
      <w:r w:rsidR="004913B8">
        <w:t xml:space="preserve"> done for</w:t>
      </w:r>
      <w:r w:rsidR="00036DAC" w:rsidRPr="00A54057">
        <w:t xml:space="preserve"> </w:t>
      </w:r>
      <w:r w:rsidR="00A56D6A">
        <w:t>weekly</w:t>
      </w:r>
      <w:r w:rsidR="00036DAC" w:rsidRPr="00A54057">
        <w:t>. For agile development phases, Trello is installed in every team member’s computer. Github accounts are created for each team member.</w:t>
      </w:r>
    </w:p>
    <w:p w14:paraId="2A0D8359" w14:textId="77777777" w:rsidR="001423F1" w:rsidRPr="00A54057" w:rsidRDefault="001423F1">
      <w:pPr>
        <w:pStyle w:val="R-Normal"/>
        <w:rPr>
          <w:rFonts w:ascii="Calibri" w:hAnsi="Calibri" w:cs="Calibri"/>
          <w:sz w:val="22"/>
          <w:szCs w:val="22"/>
        </w:rPr>
      </w:pPr>
    </w:p>
    <w:p w14:paraId="046D3C73" w14:textId="6DC99396" w:rsidR="0016054C" w:rsidRDefault="00B03C34" w:rsidP="0053602D">
      <w:pPr>
        <w:pStyle w:val="H1"/>
      </w:pPr>
      <w:r w:rsidRPr="00006C77">
        <w:t xml:space="preserve">Meeting Notes </w:t>
      </w:r>
      <w:r w:rsidR="003D2E50" w:rsidRPr="00006C77">
        <w:t>with</w:t>
      </w:r>
      <w:r w:rsidRPr="00006C77">
        <w:t xml:space="preserve"> Customer</w:t>
      </w:r>
    </w:p>
    <w:p w14:paraId="692FDAE0" w14:textId="77777777" w:rsidR="0016054C" w:rsidRPr="00006C77" w:rsidRDefault="0016054C" w:rsidP="0016054C">
      <w:pPr>
        <w:pStyle w:val="H1"/>
        <w:numPr>
          <w:ilvl w:val="0"/>
          <w:numId w:val="0"/>
        </w:numPr>
      </w:pPr>
    </w:p>
    <w:p w14:paraId="10A544B2" w14:textId="77777777" w:rsidR="006C0570" w:rsidRPr="00A54057" w:rsidRDefault="003324D6" w:rsidP="00A54057">
      <w:r>
        <w:t xml:space="preserve">3.1 </w:t>
      </w:r>
      <w:r w:rsidR="006736A8" w:rsidRPr="00A54057">
        <w:t>Target and Budget of the</w:t>
      </w:r>
      <w:r w:rsidR="006C0570" w:rsidRPr="00A54057">
        <w:t xml:space="preserve"> Project</w:t>
      </w:r>
    </w:p>
    <w:p w14:paraId="2F491FFB" w14:textId="77777777" w:rsidR="000D0457" w:rsidRPr="00A54057" w:rsidRDefault="000D0457" w:rsidP="00A54057">
      <w:pPr>
        <w:pStyle w:val="Yazstilim"/>
      </w:pPr>
      <w:r w:rsidRPr="00A54057">
        <w:t>According to customer meeting notes; target is everyone. It is an online game and it is not requiring any technical background, training or education.</w:t>
      </w:r>
      <w:r w:rsidR="006736A8" w:rsidRPr="00A54057">
        <w:t xml:space="preserve"> There is no specific budget according to customer meetings.</w:t>
      </w:r>
    </w:p>
    <w:p w14:paraId="235CA652" w14:textId="77777777" w:rsidR="006C0570" w:rsidRPr="00A54057" w:rsidRDefault="00C3316D" w:rsidP="0078448D">
      <w:pPr>
        <w:pStyle w:val="R-SectionHeader"/>
        <w:rPr>
          <w:rFonts w:ascii="Calibri" w:hAnsi="Calibri" w:cs="Calibri"/>
          <w:sz w:val="22"/>
          <w:szCs w:val="22"/>
        </w:rPr>
      </w:pPr>
      <w:r w:rsidRPr="00A54057">
        <w:rPr>
          <w:rFonts w:ascii="Calibri" w:hAnsi="Calibri" w:cs="Calibri"/>
          <w:sz w:val="22"/>
          <w:szCs w:val="22"/>
        </w:rPr>
        <w:t xml:space="preserve"> </w:t>
      </w:r>
    </w:p>
    <w:p w14:paraId="34654BDE" w14:textId="77777777" w:rsidR="007154DB" w:rsidRPr="00A54057" w:rsidRDefault="003324D6" w:rsidP="00A54057">
      <w:r>
        <w:t xml:space="preserve">3.2 </w:t>
      </w:r>
      <w:r w:rsidR="00C3316D" w:rsidRPr="00A54057">
        <w:t>General Constraints</w:t>
      </w:r>
    </w:p>
    <w:p w14:paraId="2D1C4058" w14:textId="77777777" w:rsidR="001423F1" w:rsidRPr="00A54057" w:rsidRDefault="001E2548" w:rsidP="00A54057">
      <w:pPr>
        <w:pStyle w:val="Yazstilim"/>
      </w:pPr>
      <w:r w:rsidRPr="00A54057">
        <w:t>Customer didn’t specify any specific languages.</w:t>
      </w:r>
      <w:r w:rsidR="009A7A0B" w:rsidRPr="00A54057">
        <w:t xml:space="preserve"> So in the sprint,</w:t>
      </w:r>
      <w:r w:rsidRPr="00A54057">
        <w:t xml:space="preserve"> team decided to use Java. </w:t>
      </w:r>
      <w:r w:rsidR="007154DB" w:rsidRPr="00A54057">
        <w:t>For tile creation</w:t>
      </w:r>
      <w:r w:rsidR="00B610D8" w:rsidRPr="00A54057">
        <w:t xml:space="preserve"> and parsing</w:t>
      </w:r>
      <w:r w:rsidR="007154DB" w:rsidRPr="00A54057">
        <w:t xml:space="preserve"> JSON is</w:t>
      </w:r>
      <w:r w:rsidR="00CF30B3">
        <w:t xml:space="preserve"> decided to use</w:t>
      </w:r>
      <w:r w:rsidR="007154DB" w:rsidRPr="00A54057">
        <w:t xml:space="preserve">. For interface applications html and </w:t>
      </w:r>
      <w:r w:rsidR="00764843" w:rsidRPr="00A54057">
        <w:t>JavaScript</w:t>
      </w:r>
      <w:r w:rsidR="007154DB" w:rsidRPr="00A54057">
        <w:t xml:space="preserve"> are </w:t>
      </w:r>
      <w:r w:rsidR="00B43D46">
        <w:t>chosen</w:t>
      </w:r>
      <w:r w:rsidR="007154DB" w:rsidRPr="00A54057">
        <w:t xml:space="preserve">. </w:t>
      </w:r>
      <w:r w:rsidR="0021355F" w:rsidRPr="00A54057">
        <w:t>IntelliJ</w:t>
      </w:r>
      <w:r w:rsidR="00DC2242">
        <w:t xml:space="preserve"> platform is installed</w:t>
      </w:r>
      <w:r w:rsidR="007154DB" w:rsidRPr="00A54057">
        <w:t>.</w:t>
      </w:r>
      <w:r w:rsidR="00B610D8" w:rsidRPr="00A54057">
        <w:t xml:space="preserve"> </w:t>
      </w:r>
    </w:p>
    <w:p w14:paraId="2FDD2864" w14:textId="77777777" w:rsidR="002459F1" w:rsidRDefault="002459F1">
      <w:pPr>
        <w:pStyle w:val="R-Normal"/>
        <w:rPr>
          <w:rPrChange w:id="27" w:author="Qian Zhou" w:date="2016-12-15T09:50:00Z">
            <w:rPr>
              <w:rFonts w:cs="Calibri"/>
              <w:sz w:val="22"/>
              <w:szCs w:val="22"/>
            </w:rPr>
          </w:rPrChange>
        </w:rPr>
        <w:pPrChange w:id="28" w:author="Mattsi" w:date="2016-12-15T09:50:00Z">
          <w:pPr/>
        </w:pPrChange>
      </w:pPr>
    </w:p>
    <w:p w14:paraId="5263558D" w14:textId="77777777" w:rsidR="00F6680C" w:rsidRPr="00A54057" w:rsidRDefault="003324D6" w:rsidP="00A54057">
      <w:r>
        <w:t xml:space="preserve">3.3 </w:t>
      </w:r>
      <w:r w:rsidR="00C3316D" w:rsidRPr="00A54057">
        <w:t>Assumptions and Dependencies</w:t>
      </w:r>
    </w:p>
    <w:p w14:paraId="47D5D82A" w14:textId="77777777" w:rsidR="00F6680C" w:rsidRPr="00A54057" w:rsidRDefault="00F6680C" w:rsidP="00A54057">
      <w:pPr>
        <w:pStyle w:val="Yazstilim"/>
      </w:pPr>
      <w:r w:rsidRPr="00A54057">
        <w:t xml:space="preserve">Finished product can be delivered over the internet. </w:t>
      </w:r>
      <w:del w:id="29" w:author="Qian Zhou" w:date="2016-12-15T09:50:00Z">
        <w:r w:rsidRPr="00A54057">
          <w:delText xml:space="preserve">It requires administrator only for adding a new player. </w:delText>
        </w:r>
      </w:del>
      <w:r w:rsidRPr="00A54057">
        <w:t>No need for specific skills to play the game.</w:t>
      </w:r>
      <w:r w:rsidR="001E2548" w:rsidRPr="00A54057">
        <w:t xml:space="preserve"> Project should be finished until 16 December 2016.</w:t>
      </w:r>
    </w:p>
    <w:p w14:paraId="211FE57B" w14:textId="77777777" w:rsidR="005410B2" w:rsidRDefault="005410B2" w:rsidP="00761FA5">
      <w:pPr>
        <w:pStyle w:val="hheading2"/>
        <w:rPr>
          <w:moveFrom w:id="30" w:author="Mattsi" w:date="2016-12-15T09:50:00Z"/>
          <w:rFonts w:ascii="Calibri" w:hAnsi="Calibri" w:cs="Calibri"/>
          <w:sz w:val="22"/>
          <w:szCs w:val="22"/>
        </w:rPr>
      </w:pPr>
      <w:bookmarkStart w:id="31" w:name="Ch1_1"/>
      <w:moveFromRangeStart w:id="32" w:author="Mattsi" w:date="2016-12-15T09:50:00Z" w:name="move469558757"/>
    </w:p>
    <w:p w14:paraId="5FB36C2F" w14:textId="77777777" w:rsidR="005410B2" w:rsidRPr="006C21AA" w:rsidRDefault="005410B2" w:rsidP="00CA0BAA">
      <w:pPr>
        <w:pStyle w:val="H1"/>
        <w:rPr>
          <w:moveFrom w:id="33" w:author="Mattsi" w:date="2016-12-15T09:50:00Z"/>
        </w:rPr>
        <w:pPrChange w:id="34" w:author="Mattsi" w:date="2016-12-15T09:50:00Z">
          <w:pPr/>
        </w:pPrChange>
      </w:pPr>
      <w:moveFrom w:id="35" w:author="Mattsi" w:date="2016-12-15T09:50:00Z">
        <w:r w:rsidRPr="006C21AA">
          <w:t>Producing Project Timescale</w:t>
        </w:r>
      </w:moveFrom>
    </w:p>
    <w:p w14:paraId="014A3260" w14:textId="77777777" w:rsidR="00C06161" w:rsidRDefault="00C06161" w:rsidP="00761FA5">
      <w:pPr>
        <w:pStyle w:val="hheading2"/>
        <w:rPr>
          <w:moveFrom w:id="36" w:author="Mattsi" w:date="2016-12-15T09:50:00Z"/>
          <w:rFonts w:ascii="Calibri" w:hAnsi="Calibri" w:cs="Calibri"/>
          <w:b/>
          <w:sz w:val="22"/>
          <w:szCs w:val="22"/>
          <w:u w:val="single"/>
        </w:rPr>
      </w:pPr>
    </w:p>
    <w:moveFromRangeEnd w:id="32"/>
    <w:p w14:paraId="12018721" w14:textId="77777777" w:rsidR="00DC70B8" w:rsidRPr="00DC70B8" w:rsidRDefault="00E56BC9" w:rsidP="00DC70B8">
      <w:pPr>
        <w:pStyle w:val="hheading2"/>
        <w:rPr>
          <w:ins w:id="37" w:author="Qian Zhou" w:date="2016-12-15T09:50:00Z"/>
          <w:rFonts w:ascii="Calibri" w:hAnsi="Calibri" w:cs="Calibri"/>
          <w:b/>
          <w:sz w:val="22"/>
          <w:szCs w:val="22"/>
          <w:u w:val="single"/>
        </w:rPr>
      </w:pPr>
      <w:ins w:id="38" w:author="Qian Zhou" w:date="2016-12-15T09:50:00Z">
        <w:r w:rsidRPr="00E56BC9">
          <w:rPr>
            <w:rFonts w:ascii="Calibri" w:hAnsi="Calibri" w:cs="Calibri"/>
            <w:noProof/>
            <w:lang w:val="en-GB" w:eastAsia="en-GB"/>
          </w:rPr>
          <w:drawing>
            <wp:inline distT="0" distB="0" distL="0" distR="0" wp14:anchorId="0D7494DD" wp14:editId="4C7FA904">
              <wp:extent cx="6289040" cy="3698240"/>
              <wp:effectExtent l="0" t="0" r="16510" b="16510"/>
              <wp:docPr id="14"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ins>
    </w:p>
    <w:p w14:paraId="5883EA46" w14:textId="77777777" w:rsidR="00C06161" w:rsidRPr="00DC70B8" w:rsidRDefault="00E54CEE" w:rsidP="004649FF">
      <w:pPr>
        <w:pStyle w:val="figurestyle"/>
        <w:rPr>
          <w:moveTo w:id="39" w:author="Qian Zhou" w:date="2016-12-15T09:50:00Z"/>
          <w:rPrChange w:id="40" w:author="Qian Zhou" w:date="2016-12-15T09:50:00Z">
            <w:rPr>
              <w:moveTo w:id="41" w:author="Qian Zhou" w:date="2016-12-15T09:50:00Z"/>
              <w:b/>
            </w:rPr>
          </w:rPrChange>
        </w:rPr>
        <w:pPrChange w:id="42" w:author="Qian Zhou" w:date="2016-12-15T09:50:00Z">
          <w:pPr>
            <w:pStyle w:val="Yazstilim"/>
          </w:pPr>
        </w:pPrChange>
      </w:pPr>
      <w:ins w:id="43" w:author="Qian Zhou" w:date="2016-12-15T09:50:00Z">
        <w:r w:rsidRPr="00DC70B8">
          <w:t xml:space="preserve">Graphic 1. </w:t>
        </w:r>
      </w:ins>
      <w:moveToRangeStart w:id="44" w:author="Qian Zhou" w:date="2016-12-15T09:50:00Z" w:name="move469558758"/>
      <w:moveTo w:id="45" w:author="Qian Zhou" w:date="2016-12-15T09:50:00Z">
        <w:r w:rsidRPr="00DC70B8">
          <w:rPr>
            <w:rPrChange w:id="46" w:author="Qian Zhou" w:date="2016-12-15T09:50:00Z">
              <w:rPr>
                <w:b/>
              </w:rPr>
            </w:rPrChange>
          </w:rPr>
          <w:t>Product Timescale</w:t>
        </w:r>
      </w:moveTo>
    </w:p>
    <w:p w14:paraId="57BF67E1" w14:textId="77777777" w:rsidR="00C06161" w:rsidRDefault="00C06161" w:rsidP="00761FA5">
      <w:pPr>
        <w:pStyle w:val="hheading2"/>
        <w:rPr>
          <w:moveFrom w:id="47" w:author="Mattsi" w:date="2016-12-15T09:50:00Z"/>
          <w:rFonts w:ascii="Calibri" w:hAnsi="Calibri" w:cs="Calibri"/>
          <w:b/>
          <w:sz w:val="22"/>
          <w:szCs w:val="22"/>
          <w:u w:val="single"/>
        </w:rPr>
      </w:pPr>
      <w:moveFromRangeStart w:id="48" w:author="Mattsi" w:date="2016-12-15T09:50:00Z" w:name="move469558759"/>
      <w:moveToRangeEnd w:id="44"/>
    </w:p>
    <w:tbl>
      <w:tblPr>
        <w:tblStyle w:val="LightGrid"/>
        <w:tblW w:w="10440" w:type="dxa"/>
        <w:tblLayout w:type="fixed"/>
        <w:tblLook w:val="04A0" w:firstRow="1" w:lastRow="0" w:firstColumn="1" w:lastColumn="0" w:noHBand="0" w:noVBand="1"/>
        <w:tblPrChange w:id="49" w:author="Qian Zhou" w:date="2016-12-15T09:50:00Z">
          <w:tblPr>
            <w:tblStyle w:val="LightGrid"/>
            <w:tblW w:w="0" w:type="auto"/>
            <w:tblLook w:val="04A0" w:firstRow="1" w:lastRow="0" w:firstColumn="1" w:lastColumn="0" w:noHBand="0" w:noVBand="1"/>
          </w:tblPr>
        </w:tblPrChange>
      </w:tblPr>
      <w:tblGrid>
        <w:gridCol w:w="1620"/>
        <w:gridCol w:w="1260"/>
        <w:gridCol w:w="1080"/>
        <w:gridCol w:w="1080"/>
        <w:gridCol w:w="1080"/>
        <w:gridCol w:w="1080"/>
        <w:gridCol w:w="1080"/>
        <w:gridCol w:w="1080"/>
        <w:gridCol w:w="1080"/>
        <w:tblGridChange w:id="50">
          <w:tblGrid>
            <w:gridCol w:w="118"/>
            <w:gridCol w:w="1399"/>
            <w:gridCol w:w="221"/>
            <w:gridCol w:w="436"/>
            <w:gridCol w:w="824"/>
            <w:gridCol w:w="167"/>
            <w:gridCol w:w="906"/>
            <w:gridCol w:w="7"/>
            <w:gridCol w:w="899"/>
            <w:gridCol w:w="181"/>
            <w:gridCol w:w="810"/>
            <w:gridCol w:w="270"/>
            <w:gridCol w:w="721"/>
            <w:gridCol w:w="359"/>
            <w:gridCol w:w="547"/>
            <w:gridCol w:w="533"/>
            <w:gridCol w:w="458"/>
            <w:gridCol w:w="622"/>
            <w:gridCol w:w="1080"/>
          </w:tblGrid>
        </w:tblGridChange>
      </w:tblGrid>
      <w:tr w:rsidR="00415941" w14:paraId="2A5143B2" w14:textId="77777777" w:rsidTr="00F12863">
        <w:trPr>
          <w:cnfStyle w:val="100000000000" w:firstRow="1" w:lastRow="0" w:firstColumn="0" w:lastColumn="0" w:oddVBand="0" w:evenVBand="0" w:oddHBand="0" w:evenHBand="0" w:firstRowFirstColumn="0" w:firstRowLastColumn="0" w:lastRowFirstColumn="0" w:lastRowLastColumn="0"/>
          <w:trHeight w:val="20"/>
          <w:trPrChange w:id="51" w:author="Qian Zhou" w:date="2016-12-15T09:50:00Z">
            <w:trPr>
              <w:gridAfter w:val="0"/>
              <w:trHeight w:val="20"/>
            </w:trPr>
          </w:trPrChange>
        </w:trPr>
        <w:tc>
          <w:tcPr>
            <w:cnfStyle w:val="001000000000" w:firstRow="0" w:lastRow="0" w:firstColumn="1" w:lastColumn="0" w:oddVBand="0" w:evenVBand="0" w:oddHBand="0" w:evenHBand="0" w:firstRowFirstColumn="0" w:firstRowLastColumn="0" w:lastRowFirstColumn="0" w:lastRowLastColumn="0"/>
            <w:tcW w:w="1620" w:type="dxa"/>
            <w:tcPrChange w:id="52" w:author="Qian Zhou" w:date="2016-12-15T09:50:00Z">
              <w:tcPr>
                <w:tcW w:w="0" w:type="auto"/>
                <w:gridSpan w:val="2"/>
              </w:tcPr>
            </w:tcPrChange>
          </w:tcPr>
          <w:p w14:paraId="65010485" w14:textId="77777777" w:rsidR="00374FFC" w:rsidRPr="00415941" w:rsidRDefault="00374FFC" w:rsidP="00405570">
            <w:pPr>
              <w:pStyle w:val="hheading2"/>
              <w:jc w:val="center"/>
              <w:cnfStyle w:val="101000000000" w:firstRow="1" w:lastRow="0" w:firstColumn="1" w:lastColumn="0" w:oddVBand="0" w:evenVBand="0" w:oddHBand="0" w:evenHBand="0" w:firstRowFirstColumn="0" w:firstRowLastColumn="0" w:lastRowFirstColumn="0" w:lastRowLastColumn="0"/>
              <w:rPr>
                <w:moveFrom w:id="53" w:author="Mattsi" w:date="2016-12-15T09:50:00Z"/>
                <w:rFonts w:ascii="Calibri" w:hAnsi="Calibri" w:cs="Calibri"/>
                <w:sz w:val="22"/>
                <w:szCs w:val="22"/>
              </w:rPr>
              <w:pPrChange w:id="54" w:author="Qian Zhou" w:date="2016-12-15T09:50:00Z">
                <w:pPr>
                  <w:pStyle w:val="hheading2"/>
                  <w:cnfStyle w:val="101000000000" w:firstRow="1" w:lastRow="0" w:firstColumn="1" w:lastColumn="0" w:oddVBand="0" w:evenVBand="0" w:oddHBand="0" w:evenHBand="0" w:firstRowFirstColumn="0" w:firstRowLastColumn="0" w:lastRowFirstColumn="0" w:lastRowLastColumn="0"/>
                </w:pPr>
              </w:pPrChange>
            </w:pPr>
            <w:moveFrom w:id="55" w:author="Mattsi" w:date="2016-12-15T09:50:00Z">
              <w:r w:rsidRPr="00415941">
                <w:rPr>
                  <w:rFonts w:ascii="Calibri" w:hAnsi="Calibri" w:cs="Calibri"/>
                  <w:sz w:val="22"/>
                  <w:szCs w:val="22"/>
                </w:rPr>
                <w:t>Sprint</w:t>
              </w:r>
            </w:moveFrom>
          </w:p>
        </w:tc>
        <w:tc>
          <w:tcPr>
            <w:tcW w:w="1260" w:type="dxa"/>
            <w:shd w:val="clear" w:color="auto" w:fill="auto"/>
            <w:tcPrChange w:id="56" w:author="Qian Zhou" w:date="2016-12-15T09:50:00Z">
              <w:tcPr>
                <w:tcW w:w="0" w:type="auto"/>
                <w:gridSpan w:val="2"/>
                <w:shd w:val="clear" w:color="auto" w:fill="auto"/>
              </w:tcPr>
            </w:tcPrChange>
          </w:tcPr>
          <w:p w14:paraId="73173DBA" w14:textId="77777777" w:rsidR="00374FFC" w:rsidRPr="00415941" w:rsidRDefault="00415941"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57" w:author="Mattsi" w:date="2016-12-15T09:50:00Z"/>
                <w:rFonts w:ascii="Calibri" w:hAnsi="Calibri" w:cs="Calibri"/>
                <w:sz w:val="22"/>
                <w:szCs w:val="22"/>
              </w:rPr>
              <w:pPrChange w:id="58"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59" w:author="Mattsi" w:date="2016-12-15T09:50:00Z">
              <w:r>
                <w:rPr>
                  <w:rFonts w:ascii="Calibri" w:hAnsi="Calibri" w:cs="Calibri"/>
                  <w:sz w:val="22"/>
                  <w:szCs w:val="22"/>
                </w:rPr>
                <w:t>Effort points</w:t>
              </w:r>
            </w:moveFrom>
          </w:p>
        </w:tc>
        <w:tc>
          <w:tcPr>
            <w:tcW w:w="1080" w:type="dxa"/>
            <w:tcPrChange w:id="60" w:author="Qian Zhou" w:date="2016-12-15T09:50:00Z">
              <w:tcPr>
                <w:tcW w:w="0" w:type="auto"/>
                <w:gridSpan w:val="2"/>
              </w:tcPr>
            </w:tcPrChange>
          </w:tcPr>
          <w:p w14:paraId="5DA7F97C"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61" w:author="Mattsi" w:date="2016-12-15T09:50:00Z"/>
                <w:rFonts w:ascii="Calibri" w:hAnsi="Calibri" w:cs="Calibri"/>
                <w:sz w:val="22"/>
                <w:szCs w:val="22"/>
              </w:rPr>
              <w:pPrChange w:id="62"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63" w:author="Mattsi" w:date="2016-12-15T09:50:00Z">
              <w:r w:rsidRPr="00415941">
                <w:rPr>
                  <w:rFonts w:ascii="Calibri" w:hAnsi="Calibri" w:cs="Calibri"/>
                  <w:sz w:val="22"/>
                  <w:szCs w:val="22"/>
                </w:rPr>
                <w:t>Sprint 0</w:t>
              </w:r>
            </w:moveFrom>
          </w:p>
        </w:tc>
        <w:tc>
          <w:tcPr>
            <w:tcW w:w="1080" w:type="dxa"/>
            <w:tcPrChange w:id="64" w:author="Qian Zhou" w:date="2016-12-15T09:50:00Z">
              <w:tcPr>
                <w:tcW w:w="0" w:type="auto"/>
              </w:tcPr>
            </w:tcPrChange>
          </w:tcPr>
          <w:p w14:paraId="101B0010"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65" w:author="Mattsi" w:date="2016-12-15T09:50:00Z"/>
                <w:rFonts w:ascii="Calibri" w:hAnsi="Calibri" w:cs="Calibri"/>
                <w:sz w:val="22"/>
                <w:szCs w:val="22"/>
              </w:rPr>
              <w:pPrChange w:id="66"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67" w:author="Mattsi" w:date="2016-12-15T09:50:00Z">
              <w:r w:rsidRPr="00415941">
                <w:rPr>
                  <w:rFonts w:ascii="Calibri" w:hAnsi="Calibri" w:cs="Calibri"/>
                  <w:sz w:val="22"/>
                  <w:szCs w:val="22"/>
                </w:rPr>
                <w:t>Sprint 1</w:t>
              </w:r>
            </w:moveFrom>
          </w:p>
        </w:tc>
        <w:tc>
          <w:tcPr>
            <w:tcW w:w="1080" w:type="dxa"/>
            <w:tcPrChange w:id="68" w:author="Qian Zhou" w:date="2016-12-15T09:50:00Z">
              <w:tcPr>
                <w:tcW w:w="0" w:type="auto"/>
                <w:gridSpan w:val="2"/>
              </w:tcPr>
            </w:tcPrChange>
          </w:tcPr>
          <w:p w14:paraId="76DE1C82"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69" w:author="Mattsi" w:date="2016-12-15T09:50:00Z"/>
                <w:rFonts w:ascii="Calibri" w:hAnsi="Calibri" w:cs="Calibri"/>
                <w:sz w:val="22"/>
                <w:szCs w:val="22"/>
              </w:rPr>
              <w:pPrChange w:id="70"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71" w:author="Mattsi" w:date="2016-12-15T09:50:00Z">
              <w:r w:rsidRPr="00415941">
                <w:rPr>
                  <w:rFonts w:ascii="Calibri" w:hAnsi="Calibri" w:cs="Calibri"/>
                  <w:sz w:val="22"/>
                  <w:szCs w:val="22"/>
                </w:rPr>
                <w:t>Sprint 2</w:t>
              </w:r>
            </w:moveFrom>
          </w:p>
        </w:tc>
        <w:tc>
          <w:tcPr>
            <w:tcW w:w="1080" w:type="dxa"/>
            <w:tcPrChange w:id="72" w:author="Qian Zhou" w:date="2016-12-15T09:50:00Z">
              <w:tcPr>
                <w:tcW w:w="0" w:type="auto"/>
                <w:gridSpan w:val="2"/>
              </w:tcPr>
            </w:tcPrChange>
          </w:tcPr>
          <w:p w14:paraId="41F897FE"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73" w:author="Mattsi" w:date="2016-12-15T09:50:00Z"/>
                <w:rFonts w:ascii="Calibri" w:hAnsi="Calibri" w:cs="Calibri"/>
                <w:sz w:val="22"/>
                <w:szCs w:val="22"/>
              </w:rPr>
              <w:pPrChange w:id="74"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75" w:author="Mattsi" w:date="2016-12-15T09:50:00Z">
              <w:r w:rsidRPr="00415941">
                <w:rPr>
                  <w:rFonts w:ascii="Calibri" w:hAnsi="Calibri" w:cs="Calibri"/>
                  <w:sz w:val="22"/>
                  <w:szCs w:val="22"/>
                </w:rPr>
                <w:t>Sprint 3</w:t>
              </w:r>
            </w:moveFrom>
          </w:p>
        </w:tc>
        <w:tc>
          <w:tcPr>
            <w:tcW w:w="1080" w:type="dxa"/>
            <w:tcPrChange w:id="76" w:author="Qian Zhou" w:date="2016-12-15T09:50:00Z">
              <w:tcPr>
                <w:tcW w:w="0" w:type="auto"/>
                <w:gridSpan w:val="2"/>
              </w:tcPr>
            </w:tcPrChange>
          </w:tcPr>
          <w:p w14:paraId="78EBD358"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77" w:author="Mattsi" w:date="2016-12-15T09:50:00Z"/>
                <w:rFonts w:ascii="Calibri" w:hAnsi="Calibri" w:cs="Calibri"/>
                <w:sz w:val="22"/>
                <w:szCs w:val="22"/>
              </w:rPr>
              <w:pPrChange w:id="78"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79" w:author="Mattsi" w:date="2016-12-15T09:50:00Z">
              <w:r w:rsidRPr="00415941">
                <w:rPr>
                  <w:rFonts w:ascii="Calibri" w:hAnsi="Calibri" w:cs="Calibri"/>
                  <w:sz w:val="22"/>
                  <w:szCs w:val="22"/>
                </w:rPr>
                <w:t>Sprint 4</w:t>
              </w:r>
            </w:moveFrom>
          </w:p>
        </w:tc>
        <w:tc>
          <w:tcPr>
            <w:tcW w:w="1080" w:type="dxa"/>
            <w:tcPrChange w:id="80" w:author="Qian Zhou" w:date="2016-12-15T09:50:00Z">
              <w:tcPr>
                <w:tcW w:w="0" w:type="auto"/>
                <w:gridSpan w:val="2"/>
              </w:tcPr>
            </w:tcPrChange>
          </w:tcPr>
          <w:p w14:paraId="0A17E2A4"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81" w:author="Mattsi" w:date="2016-12-15T09:50:00Z"/>
                <w:rFonts w:ascii="Calibri" w:hAnsi="Calibri" w:cs="Calibri"/>
                <w:sz w:val="22"/>
                <w:szCs w:val="22"/>
              </w:rPr>
              <w:pPrChange w:id="82"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83" w:author="Mattsi" w:date="2016-12-15T09:50:00Z">
              <w:r w:rsidRPr="00415941">
                <w:rPr>
                  <w:rFonts w:ascii="Calibri" w:hAnsi="Calibri" w:cs="Calibri"/>
                  <w:sz w:val="22"/>
                  <w:szCs w:val="22"/>
                </w:rPr>
                <w:t>Sprint 5</w:t>
              </w:r>
            </w:moveFrom>
          </w:p>
        </w:tc>
        <w:tc>
          <w:tcPr>
            <w:tcW w:w="1080" w:type="dxa"/>
            <w:tcPrChange w:id="84" w:author="Qian Zhou" w:date="2016-12-15T09:50:00Z">
              <w:tcPr>
                <w:tcW w:w="0" w:type="auto"/>
                <w:gridSpan w:val="2"/>
              </w:tcPr>
            </w:tcPrChange>
          </w:tcPr>
          <w:p w14:paraId="515E50DE" w14:textId="77777777" w:rsidR="00374FFC" w:rsidRPr="00415941" w:rsidRDefault="00374FFC" w:rsidP="00405570">
            <w:pPr>
              <w:pStyle w:val="hheading2"/>
              <w:jc w:val="center"/>
              <w:cnfStyle w:val="100000000000" w:firstRow="1" w:lastRow="0" w:firstColumn="0" w:lastColumn="0" w:oddVBand="0" w:evenVBand="0" w:oddHBand="0" w:evenHBand="0" w:firstRowFirstColumn="0" w:firstRowLastColumn="0" w:lastRowFirstColumn="0" w:lastRowLastColumn="0"/>
              <w:rPr>
                <w:moveFrom w:id="85" w:author="Mattsi" w:date="2016-12-15T09:50:00Z"/>
                <w:rFonts w:ascii="Calibri" w:hAnsi="Calibri" w:cs="Calibri"/>
                <w:sz w:val="22"/>
                <w:szCs w:val="22"/>
              </w:rPr>
              <w:pPrChange w:id="86" w:author="Qian Zhou" w:date="2016-12-15T09:50:00Z">
                <w:pPr>
                  <w:pStyle w:val="hheading2"/>
                  <w:cnfStyle w:val="100000000000" w:firstRow="1" w:lastRow="0" w:firstColumn="0" w:lastColumn="0" w:oddVBand="0" w:evenVBand="0" w:oddHBand="0" w:evenHBand="0" w:firstRowFirstColumn="0" w:firstRowLastColumn="0" w:lastRowFirstColumn="0" w:lastRowLastColumn="0"/>
                </w:pPr>
              </w:pPrChange>
            </w:pPr>
            <w:moveFrom w:id="87" w:author="Mattsi" w:date="2016-12-15T09:50:00Z">
              <w:r w:rsidRPr="00415941">
                <w:rPr>
                  <w:rFonts w:ascii="Calibri" w:hAnsi="Calibri" w:cs="Calibri"/>
                  <w:sz w:val="22"/>
                  <w:szCs w:val="22"/>
                </w:rPr>
                <w:t>Sprint 6</w:t>
              </w:r>
            </w:moveFrom>
          </w:p>
        </w:tc>
      </w:tr>
      <w:moveFromRangeEnd w:id="48"/>
      <w:tr w:rsidR="006C21AA" w14:paraId="2964785D" w14:textId="77777777" w:rsidTr="00F12863">
        <w:trPr>
          <w:cnfStyle w:val="000000100000" w:firstRow="0" w:lastRow="0" w:firstColumn="0" w:lastColumn="0" w:oddVBand="0" w:evenVBand="0" w:oddHBand="1" w:evenHBand="0" w:firstRowFirstColumn="0" w:firstRowLastColumn="0" w:lastRowFirstColumn="0" w:lastRowLastColumn="0"/>
          <w:trHeight w:val="20"/>
          <w:ins w:id="88" w:author="Mattsi" w:date="2016-12-15T09:50:00Z"/>
        </w:trPr>
        <w:tc>
          <w:tcPr>
            <w:cnfStyle w:val="001000000000" w:firstRow="0" w:lastRow="0" w:firstColumn="1" w:lastColumn="0" w:oddVBand="0" w:evenVBand="0" w:oddHBand="0" w:evenHBand="0" w:firstRowFirstColumn="0" w:firstRowLastColumn="0" w:lastRowFirstColumn="0" w:lastRowLastColumn="0"/>
            <w:tcW w:w="1620" w:type="dxa"/>
            <w:shd w:val="clear" w:color="auto" w:fill="FFFFFF" w:themeFill="background1"/>
          </w:tcPr>
          <w:p w14:paraId="4DFD5A69" w14:textId="0B6E62D6" w:rsidR="006C21AA" w:rsidRPr="006C21AA" w:rsidRDefault="006C21AA" w:rsidP="00702576">
            <w:pPr>
              <w:pStyle w:val="hheading2"/>
              <w:jc w:val="center"/>
              <w:rPr>
                <w:ins w:id="89" w:author="Mattsi" w:date="2016-12-15T09:50:00Z"/>
                <w:rFonts w:ascii="Calibri" w:hAnsi="Calibri" w:cs="Calibri"/>
                <w:b w:val="0"/>
                <w:sz w:val="22"/>
                <w:szCs w:val="22"/>
              </w:rPr>
              <w:pPrChange w:id="90" w:author="Qian Zhou" w:date="2016-12-15T09:50:00Z">
                <w:pPr>
                  <w:pStyle w:val="hheading2"/>
                </w:pPr>
              </w:pPrChange>
            </w:pPr>
            <w:ins w:id="91" w:author="Mattsi" w:date="2016-12-15T09:50:00Z">
              <w:r w:rsidRPr="006C21AA">
                <w:rPr>
                  <w:rFonts w:ascii="Calibri" w:hAnsi="Calibri" w:cs="Calibri"/>
                  <w:b w:val="0"/>
                  <w:sz w:val="22"/>
                  <w:szCs w:val="22"/>
                </w:rPr>
                <w:t>Sprint</w:t>
              </w:r>
            </w:ins>
          </w:p>
        </w:tc>
        <w:tc>
          <w:tcPr>
            <w:tcW w:w="1260" w:type="dxa"/>
            <w:shd w:val="clear" w:color="auto" w:fill="FFFFFF" w:themeFill="background1"/>
          </w:tcPr>
          <w:p w14:paraId="0B825D44" w14:textId="24D2667D"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92" w:author="Mattsi" w:date="2016-12-15T09:50:00Z"/>
                <w:rFonts w:ascii="Calibri" w:hAnsi="Calibri" w:cs="Calibri"/>
                <w:b/>
                <w:sz w:val="22"/>
                <w:szCs w:val="22"/>
              </w:rPr>
              <w:pPrChange w:id="93"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94" w:author="Mattsi" w:date="2016-12-15T09:50:00Z">
              <w:r w:rsidRPr="006C21AA">
                <w:rPr>
                  <w:rFonts w:ascii="Calibri" w:hAnsi="Calibri" w:cs="Calibri"/>
                  <w:b/>
                  <w:sz w:val="22"/>
                  <w:szCs w:val="22"/>
                </w:rPr>
                <w:t>Effort points</w:t>
              </w:r>
            </w:ins>
          </w:p>
        </w:tc>
        <w:tc>
          <w:tcPr>
            <w:tcW w:w="1080" w:type="dxa"/>
            <w:shd w:val="clear" w:color="auto" w:fill="FFFFFF" w:themeFill="background1"/>
          </w:tcPr>
          <w:p w14:paraId="2340BB7E" w14:textId="36B28C79"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95" w:author="Mattsi" w:date="2016-12-15T09:50:00Z"/>
                <w:rFonts w:ascii="Calibri" w:hAnsi="Calibri" w:cs="Calibri"/>
                <w:b/>
                <w:sz w:val="22"/>
                <w:szCs w:val="22"/>
              </w:rPr>
              <w:pPrChange w:id="9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97" w:author="Mattsi" w:date="2016-12-15T09:50:00Z">
              <w:r w:rsidRPr="006C21AA">
                <w:rPr>
                  <w:rFonts w:ascii="Calibri" w:hAnsi="Calibri" w:cs="Calibri"/>
                  <w:b/>
                  <w:sz w:val="22"/>
                  <w:szCs w:val="22"/>
                </w:rPr>
                <w:t>Sprint 0</w:t>
              </w:r>
            </w:ins>
          </w:p>
        </w:tc>
        <w:tc>
          <w:tcPr>
            <w:tcW w:w="1080" w:type="dxa"/>
            <w:shd w:val="clear" w:color="auto" w:fill="FFFFFF" w:themeFill="background1"/>
          </w:tcPr>
          <w:p w14:paraId="056596AF" w14:textId="7AC3C73C"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98" w:author="Mattsi" w:date="2016-12-15T09:50:00Z"/>
                <w:rFonts w:ascii="Calibri" w:hAnsi="Calibri" w:cs="Calibri"/>
                <w:b/>
                <w:sz w:val="22"/>
                <w:szCs w:val="22"/>
              </w:rPr>
              <w:pPrChange w:id="9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00" w:author="Mattsi" w:date="2016-12-15T09:50:00Z">
              <w:r w:rsidRPr="006C21AA">
                <w:rPr>
                  <w:rFonts w:ascii="Calibri" w:hAnsi="Calibri" w:cs="Calibri"/>
                  <w:b/>
                  <w:sz w:val="22"/>
                  <w:szCs w:val="22"/>
                </w:rPr>
                <w:t>Sprint 1</w:t>
              </w:r>
            </w:ins>
          </w:p>
        </w:tc>
        <w:tc>
          <w:tcPr>
            <w:tcW w:w="1080" w:type="dxa"/>
            <w:shd w:val="clear" w:color="auto" w:fill="FFFFFF" w:themeFill="background1"/>
          </w:tcPr>
          <w:p w14:paraId="25527D1C" w14:textId="43BF3B5D"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101" w:author="Mattsi" w:date="2016-12-15T09:50:00Z"/>
                <w:rFonts w:ascii="Calibri" w:hAnsi="Calibri" w:cs="Calibri"/>
                <w:b/>
                <w:sz w:val="22"/>
                <w:szCs w:val="22"/>
              </w:rPr>
              <w:pPrChange w:id="10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03" w:author="Mattsi" w:date="2016-12-15T09:50:00Z">
              <w:r w:rsidRPr="006C21AA">
                <w:rPr>
                  <w:rFonts w:ascii="Calibri" w:hAnsi="Calibri" w:cs="Calibri"/>
                  <w:b/>
                  <w:sz w:val="22"/>
                  <w:szCs w:val="22"/>
                </w:rPr>
                <w:t>Sprint 2</w:t>
              </w:r>
            </w:ins>
          </w:p>
        </w:tc>
        <w:tc>
          <w:tcPr>
            <w:tcW w:w="1080" w:type="dxa"/>
            <w:shd w:val="clear" w:color="auto" w:fill="FFFFFF" w:themeFill="background1"/>
          </w:tcPr>
          <w:p w14:paraId="6896643A" w14:textId="1A552E49"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104" w:author="Mattsi" w:date="2016-12-15T09:50:00Z"/>
                <w:rFonts w:ascii="Calibri" w:hAnsi="Calibri" w:cs="Calibri"/>
                <w:b/>
                <w:sz w:val="22"/>
                <w:szCs w:val="22"/>
              </w:rPr>
              <w:pPrChange w:id="10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06" w:author="Mattsi" w:date="2016-12-15T09:50:00Z">
              <w:r w:rsidRPr="006C21AA">
                <w:rPr>
                  <w:rFonts w:ascii="Calibri" w:hAnsi="Calibri" w:cs="Calibri"/>
                  <w:b/>
                  <w:sz w:val="22"/>
                  <w:szCs w:val="22"/>
                </w:rPr>
                <w:t>Sprint 3</w:t>
              </w:r>
            </w:ins>
          </w:p>
        </w:tc>
        <w:tc>
          <w:tcPr>
            <w:tcW w:w="1080" w:type="dxa"/>
            <w:shd w:val="clear" w:color="auto" w:fill="FFFFFF" w:themeFill="background1"/>
          </w:tcPr>
          <w:p w14:paraId="6C8FE2BA" w14:textId="50DD75A5"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107" w:author="Mattsi" w:date="2016-12-15T09:50:00Z"/>
                <w:rFonts w:ascii="Calibri" w:hAnsi="Calibri" w:cs="Calibri"/>
                <w:b/>
                <w:sz w:val="22"/>
                <w:szCs w:val="22"/>
              </w:rPr>
              <w:pPrChange w:id="10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09" w:author="Mattsi" w:date="2016-12-15T09:50:00Z">
              <w:r w:rsidRPr="006C21AA">
                <w:rPr>
                  <w:rFonts w:ascii="Calibri" w:hAnsi="Calibri" w:cs="Calibri"/>
                  <w:b/>
                  <w:sz w:val="22"/>
                  <w:szCs w:val="22"/>
                </w:rPr>
                <w:t>Sprint 4</w:t>
              </w:r>
            </w:ins>
          </w:p>
        </w:tc>
        <w:tc>
          <w:tcPr>
            <w:tcW w:w="1080" w:type="dxa"/>
            <w:shd w:val="clear" w:color="auto" w:fill="FFFFFF" w:themeFill="background1"/>
          </w:tcPr>
          <w:p w14:paraId="66F9FBB8" w14:textId="5AF70D96"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110" w:author="Mattsi" w:date="2016-12-15T09:50:00Z"/>
                <w:rFonts w:ascii="Calibri" w:hAnsi="Calibri" w:cs="Calibri"/>
                <w:b/>
                <w:sz w:val="22"/>
                <w:szCs w:val="22"/>
              </w:rPr>
              <w:pPrChange w:id="11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12" w:author="Mattsi" w:date="2016-12-15T09:50:00Z">
              <w:r w:rsidRPr="006C21AA">
                <w:rPr>
                  <w:rFonts w:ascii="Calibri" w:hAnsi="Calibri" w:cs="Calibri"/>
                  <w:b/>
                  <w:sz w:val="22"/>
                  <w:szCs w:val="22"/>
                </w:rPr>
                <w:t>Sprint 5</w:t>
              </w:r>
            </w:ins>
          </w:p>
        </w:tc>
        <w:tc>
          <w:tcPr>
            <w:tcW w:w="1080" w:type="dxa"/>
            <w:shd w:val="clear" w:color="auto" w:fill="FFFFFF" w:themeFill="background1"/>
          </w:tcPr>
          <w:p w14:paraId="1F3AAF51" w14:textId="52D11ABE" w:rsidR="006C21AA" w:rsidRPr="006C21AA" w:rsidRDefault="006C21AA" w:rsidP="00702576">
            <w:pPr>
              <w:pStyle w:val="hheading2"/>
              <w:jc w:val="center"/>
              <w:cnfStyle w:val="000000100000" w:firstRow="0" w:lastRow="0" w:firstColumn="0" w:lastColumn="0" w:oddVBand="0" w:evenVBand="0" w:oddHBand="1" w:evenHBand="0" w:firstRowFirstColumn="0" w:firstRowLastColumn="0" w:lastRowFirstColumn="0" w:lastRowLastColumn="0"/>
              <w:rPr>
                <w:ins w:id="113" w:author="Mattsi" w:date="2016-12-15T09:50:00Z"/>
                <w:rFonts w:ascii="Calibri" w:hAnsi="Calibri" w:cs="Calibri"/>
                <w:b/>
                <w:sz w:val="22"/>
                <w:szCs w:val="22"/>
              </w:rPr>
              <w:pPrChange w:id="11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15" w:author="Mattsi" w:date="2016-12-15T09:50:00Z">
              <w:r w:rsidRPr="006C21AA">
                <w:rPr>
                  <w:rFonts w:ascii="Calibri" w:hAnsi="Calibri" w:cs="Calibri"/>
                  <w:b/>
                  <w:sz w:val="22"/>
                  <w:szCs w:val="22"/>
                </w:rPr>
                <w:t>Sprint 6</w:t>
              </w:r>
            </w:ins>
          </w:p>
        </w:tc>
      </w:tr>
      <w:tr w:rsidR="006C21AA" w14:paraId="20666921" w14:textId="77777777" w:rsidTr="00F1286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20" w:type="dxa"/>
          </w:tcPr>
          <w:p w14:paraId="660CF7AE" w14:textId="5A6E6D8A" w:rsidR="006C21AA" w:rsidRPr="00405570" w:rsidRDefault="006C21AA" w:rsidP="00405570">
            <w:pPr>
              <w:pStyle w:val="hheading2"/>
              <w:jc w:val="both"/>
              <w:rPr>
                <w:rFonts w:ascii="Calibri" w:hAnsi="Calibri" w:cs="Calibri"/>
                <w:sz w:val="22"/>
                <w:szCs w:val="22"/>
              </w:rPr>
            </w:pPr>
            <w:ins w:id="116" w:author="Qian Zhou" w:date="2016-12-15T09:50:00Z">
              <w:r w:rsidRPr="00405570">
                <w:rPr>
                  <w:rFonts w:ascii="Calibri" w:hAnsi="Calibri" w:cs="Calibri"/>
                  <w:sz w:val="22"/>
                  <w:szCs w:val="22"/>
                </w:rPr>
                <w:t>Date</w:t>
              </w:r>
            </w:ins>
          </w:p>
        </w:tc>
        <w:tc>
          <w:tcPr>
            <w:tcW w:w="1260" w:type="dxa"/>
          </w:tcPr>
          <w:p w14:paraId="1A86CAF8" w14:textId="596D2F35" w:rsidR="006C21AA"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17" w:author="Qian Zhou" w:date="2016-12-15T09:50:00Z">
              <w:r>
                <w:rPr>
                  <w:rFonts w:ascii="Calibri" w:hAnsi="Calibri" w:cs="Calibri"/>
                  <w:b/>
                  <w:sz w:val="21"/>
                  <w:szCs w:val="22"/>
                </w:rPr>
                <w:t>1 = 0.5 day</w:t>
              </w:r>
            </w:ins>
          </w:p>
        </w:tc>
        <w:tc>
          <w:tcPr>
            <w:tcW w:w="1080" w:type="dxa"/>
          </w:tcPr>
          <w:p w14:paraId="40255021" w14:textId="4CB8E98E"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18" w:author="Qian Zhou" w:date="2016-12-15T09:50:00Z">
              <w:r w:rsidRPr="00405570">
                <w:rPr>
                  <w:rFonts w:ascii="Calibri" w:hAnsi="Calibri" w:cs="Calibri"/>
                  <w:b/>
                  <w:sz w:val="21"/>
                  <w:szCs w:val="22"/>
                </w:rPr>
                <w:t>31</w:t>
              </w:r>
              <w:r w:rsidRPr="00405570">
                <w:rPr>
                  <w:rFonts w:ascii="Calibri" w:hAnsi="Calibri" w:cs="Calibri" w:hint="eastAsia"/>
                  <w:b/>
                  <w:sz w:val="21"/>
                  <w:szCs w:val="22"/>
                  <w:lang w:eastAsia="zh-CN"/>
                </w:rPr>
                <w:t>/</w:t>
              </w:r>
              <w:r w:rsidRPr="00405570">
                <w:rPr>
                  <w:rFonts w:ascii="Calibri" w:hAnsi="Calibri" w:cs="Calibri"/>
                  <w:b/>
                  <w:sz w:val="21"/>
                  <w:szCs w:val="22"/>
                </w:rPr>
                <w:t>10/16</w:t>
              </w:r>
            </w:ins>
          </w:p>
        </w:tc>
        <w:tc>
          <w:tcPr>
            <w:tcW w:w="1080" w:type="dxa"/>
          </w:tcPr>
          <w:p w14:paraId="727FD921" w14:textId="6CE4DC9A"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19" w:author="Qian Zhou" w:date="2016-12-15T09:50:00Z">
              <w:r w:rsidRPr="00405570">
                <w:rPr>
                  <w:rFonts w:ascii="Calibri" w:hAnsi="Calibri" w:cs="Calibri"/>
                  <w:b/>
                  <w:sz w:val="21"/>
                  <w:szCs w:val="22"/>
                </w:rPr>
                <w:t>7/11/16</w:t>
              </w:r>
            </w:ins>
          </w:p>
        </w:tc>
        <w:tc>
          <w:tcPr>
            <w:tcW w:w="1080" w:type="dxa"/>
          </w:tcPr>
          <w:p w14:paraId="2DB9AA58" w14:textId="22EFEEFE"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20" w:author="Qian Zhou" w:date="2016-12-15T09:50:00Z">
              <w:r w:rsidRPr="00405570">
                <w:rPr>
                  <w:rFonts w:ascii="Calibri" w:hAnsi="Calibri" w:cs="Calibri"/>
                  <w:b/>
                  <w:sz w:val="21"/>
                  <w:szCs w:val="22"/>
                </w:rPr>
                <w:t>14/11/16</w:t>
              </w:r>
            </w:ins>
          </w:p>
        </w:tc>
        <w:tc>
          <w:tcPr>
            <w:tcW w:w="1080" w:type="dxa"/>
          </w:tcPr>
          <w:p w14:paraId="46C8C66A" w14:textId="69B0413D"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21" w:author="Qian Zhou" w:date="2016-12-15T09:50:00Z">
              <w:r w:rsidRPr="00405570">
                <w:rPr>
                  <w:rFonts w:ascii="Calibri" w:hAnsi="Calibri" w:cs="Calibri"/>
                  <w:b/>
                  <w:sz w:val="21"/>
                  <w:szCs w:val="22"/>
                </w:rPr>
                <w:t>21/11/16</w:t>
              </w:r>
            </w:ins>
          </w:p>
        </w:tc>
        <w:tc>
          <w:tcPr>
            <w:tcW w:w="1080" w:type="dxa"/>
          </w:tcPr>
          <w:p w14:paraId="1F709F2F" w14:textId="29C3BF7E"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22" w:author="Qian Zhou" w:date="2016-12-15T09:50:00Z">
              <w:r w:rsidRPr="00405570">
                <w:rPr>
                  <w:rFonts w:ascii="Calibri" w:hAnsi="Calibri" w:cs="Calibri"/>
                  <w:b/>
                  <w:sz w:val="21"/>
                  <w:szCs w:val="22"/>
                </w:rPr>
                <w:t>28/11/16</w:t>
              </w:r>
            </w:ins>
          </w:p>
        </w:tc>
        <w:tc>
          <w:tcPr>
            <w:tcW w:w="1080" w:type="dxa"/>
          </w:tcPr>
          <w:p w14:paraId="3E979D46" w14:textId="559601B0"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23" w:author="Qian Zhou" w:date="2016-12-15T09:50:00Z">
              <w:r w:rsidRPr="00405570">
                <w:rPr>
                  <w:rFonts w:ascii="Calibri" w:hAnsi="Calibri" w:cs="Calibri"/>
                  <w:b/>
                  <w:sz w:val="21"/>
                  <w:szCs w:val="22"/>
                </w:rPr>
                <w:t>5/12/16</w:t>
              </w:r>
            </w:ins>
          </w:p>
        </w:tc>
        <w:tc>
          <w:tcPr>
            <w:tcW w:w="1080" w:type="dxa"/>
          </w:tcPr>
          <w:p w14:paraId="5979600B" w14:textId="76CBB0A0" w:rsidR="006C21AA" w:rsidRPr="00405570" w:rsidRDefault="006C21AA" w:rsidP="00405570">
            <w:pPr>
              <w:pStyle w:val="hheading2"/>
              <w:jc w:val="both"/>
              <w:cnfStyle w:val="000000010000" w:firstRow="0" w:lastRow="0" w:firstColumn="0" w:lastColumn="0" w:oddVBand="0" w:evenVBand="0" w:oddHBand="0" w:evenHBand="1" w:firstRowFirstColumn="0" w:firstRowLastColumn="0" w:lastRowFirstColumn="0" w:lastRowLastColumn="0"/>
              <w:rPr>
                <w:rFonts w:ascii="Calibri" w:hAnsi="Calibri" w:cs="Calibri"/>
                <w:b/>
                <w:sz w:val="21"/>
                <w:szCs w:val="22"/>
              </w:rPr>
            </w:pPr>
            <w:ins w:id="124" w:author="Qian Zhou" w:date="2016-12-15T09:50:00Z">
              <w:r w:rsidRPr="00405570">
                <w:rPr>
                  <w:rFonts w:ascii="Calibri" w:hAnsi="Calibri" w:cs="Calibri"/>
                  <w:b/>
                  <w:sz w:val="21"/>
                  <w:szCs w:val="22"/>
                </w:rPr>
                <w:t>12/12/16</w:t>
              </w:r>
            </w:ins>
          </w:p>
        </w:tc>
      </w:tr>
      <w:tr w:rsidR="006C21AA" w14:paraId="0860FB01" w14:textId="77777777" w:rsidTr="00F12863">
        <w:trPr>
          <w:cnfStyle w:val="000000100000" w:firstRow="0" w:lastRow="0" w:firstColumn="0" w:lastColumn="0" w:oddVBand="0" w:evenVBand="0" w:oddHBand="1" w:evenHBand="0" w:firstRowFirstColumn="0" w:firstRowLastColumn="0" w:lastRowFirstColumn="0" w:lastRowLastColumn="0"/>
          <w:trHeight w:val="20"/>
          <w:ins w:id="125"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0A9EBE7D" w14:textId="685C8E79" w:rsidR="006C21AA" w:rsidRPr="00405570" w:rsidRDefault="006C21AA" w:rsidP="00405570">
            <w:pPr>
              <w:pStyle w:val="hheading2"/>
              <w:jc w:val="both"/>
              <w:rPr>
                <w:ins w:id="126" w:author="Qian Zhou" w:date="2016-12-15T09:50:00Z"/>
                <w:rFonts w:ascii="Calibri" w:hAnsi="Calibri" w:cs="Calibri"/>
                <w:b w:val="0"/>
                <w:sz w:val="22"/>
                <w:szCs w:val="22"/>
              </w:rPr>
            </w:pPr>
            <w:ins w:id="127" w:author="Qian Zhou" w:date="2016-12-15T09:50:00Z">
              <w:r w:rsidRPr="00405570">
                <w:rPr>
                  <w:rFonts w:ascii="Calibri" w:hAnsi="Calibri" w:cs="Calibri"/>
                  <w:sz w:val="22"/>
                  <w:szCs w:val="22"/>
                </w:rPr>
                <w:t>Milestones</w:t>
              </w:r>
            </w:ins>
          </w:p>
        </w:tc>
        <w:tc>
          <w:tcPr>
            <w:tcW w:w="1260" w:type="dxa"/>
          </w:tcPr>
          <w:p w14:paraId="06FE6514" w14:textId="41D29B63"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28" w:author="Qian Zhou" w:date="2016-12-15T09:50:00Z"/>
                <w:rFonts w:ascii="Calibri" w:hAnsi="Calibri" w:cs="Calibri"/>
                <w:b/>
                <w:sz w:val="21"/>
                <w:szCs w:val="22"/>
              </w:rPr>
            </w:pPr>
          </w:p>
        </w:tc>
        <w:tc>
          <w:tcPr>
            <w:tcW w:w="1080" w:type="dxa"/>
          </w:tcPr>
          <w:p w14:paraId="6878756C" w14:textId="6035940D"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29" w:author="Qian Zhou" w:date="2016-12-15T09:50:00Z"/>
                <w:rFonts w:ascii="Calibri" w:hAnsi="Calibri" w:cs="Calibri"/>
                <w:b/>
                <w:sz w:val="21"/>
                <w:szCs w:val="22"/>
              </w:rPr>
            </w:pPr>
            <w:ins w:id="130" w:author="Qian Zhou" w:date="2016-12-15T09:50:00Z">
              <w:r w:rsidRPr="00B2111F">
                <w:rPr>
                  <w:rFonts w:ascii="Calibri" w:hAnsi="Calibri" w:cs="Calibri"/>
                  <w:b/>
                  <w:sz w:val="22"/>
                  <w:szCs w:val="22"/>
                </w:rPr>
                <w:t>Start</w:t>
              </w:r>
            </w:ins>
          </w:p>
        </w:tc>
        <w:tc>
          <w:tcPr>
            <w:tcW w:w="1080" w:type="dxa"/>
          </w:tcPr>
          <w:p w14:paraId="703DA32C" w14:textId="027D8E8B"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1" w:author="Qian Zhou" w:date="2016-12-15T09:50:00Z"/>
                <w:rFonts w:ascii="Calibri" w:hAnsi="Calibri" w:cs="Calibri"/>
                <w:b/>
                <w:color w:val="FF0000"/>
                <w:sz w:val="21"/>
                <w:szCs w:val="22"/>
              </w:rPr>
            </w:pPr>
          </w:p>
        </w:tc>
        <w:tc>
          <w:tcPr>
            <w:tcW w:w="1080" w:type="dxa"/>
          </w:tcPr>
          <w:p w14:paraId="07A9C141" w14:textId="25D2197A"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2" w:author="Qian Zhou" w:date="2016-12-15T09:50:00Z"/>
                <w:rFonts w:ascii="Calibri" w:hAnsi="Calibri" w:cs="Calibri"/>
                <w:b/>
                <w:sz w:val="21"/>
                <w:szCs w:val="22"/>
              </w:rPr>
            </w:pPr>
          </w:p>
        </w:tc>
        <w:tc>
          <w:tcPr>
            <w:tcW w:w="1080" w:type="dxa"/>
          </w:tcPr>
          <w:p w14:paraId="16678E3E" w14:textId="09352FF2"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3" w:author="Qian Zhou" w:date="2016-12-15T09:50:00Z"/>
                <w:rFonts w:ascii="Calibri" w:hAnsi="Calibri" w:cs="Calibri"/>
                <w:b/>
                <w:sz w:val="21"/>
                <w:szCs w:val="22"/>
              </w:rPr>
            </w:pPr>
            <w:ins w:id="134" w:author="Qian Zhou" w:date="2016-12-15T09:50:00Z">
              <w:r>
                <w:rPr>
                  <w:rFonts w:ascii="Calibri" w:hAnsi="Calibri" w:cs="Calibri"/>
                  <w:b/>
                  <w:sz w:val="22"/>
                  <w:szCs w:val="22"/>
                </w:rPr>
                <w:t>Start Coding</w:t>
              </w:r>
            </w:ins>
          </w:p>
        </w:tc>
        <w:tc>
          <w:tcPr>
            <w:tcW w:w="1080" w:type="dxa"/>
            <w:tcBorders>
              <w:right w:val="single" w:sz="4" w:space="0" w:color="auto"/>
            </w:tcBorders>
          </w:tcPr>
          <w:p w14:paraId="1DC899C5" w14:textId="4F4C7847"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5" w:author="Qian Zhou" w:date="2016-12-15T09:50:00Z"/>
                <w:rFonts w:ascii="Calibri" w:hAnsi="Calibri" w:cs="Calibri"/>
                <w:b/>
                <w:sz w:val="21"/>
                <w:szCs w:val="22"/>
              </w:rPr>
            </w:pPr>
            <w:ins w:id="136" w:author="Qian Zhou" w:date="2016-12-15T09:50:00Z">
              <w:r>
                <w:rPr>
                  <w:rFonts w:ascii="Calibri" w:hAnsi="Calibri" w:cs="Calibri"/>
                  <w:b/>
                  <w:sz w:val="22"/>
                  <w:szCs w:val="22"/>
                </w:rPr>
                <w:t>Basic</w:t>
              </w:r>
              <w:r>
                <w:rPr>
                  <w:rFonts w:ascii="Calibri" w:hAnsi="Calibri" w:cs="Calibri" w:hint="eastAsia"/>
                  <w:b/>
                  <w:sz w:val="22"/>
                  <w:szCs w:val="22"/>
                  <w:lang w:eastAsia="zh-CN"/>
                </w:rPr>
                <w:t xml:space="preserve"> </w:t>
              </w:r>
              <w:r w:rsidRPr="00B2111F">
                <w:rPr>
                  <w:rFonts w:ascii="Calibri" w:hAnsi="Calibri" w:cs="Calibri"/>
                  <w:b/>
                  <w:sz w:val="22"/>
                  <w:szCs w:val="22"/>
                </w:rPr>
                <w:t>Func</w:t>
              </w:r>
              <w:r>
                <w:rPr>
                  <w:rFonts w:ascii="Calibri" w:hAnsi="Calibri" w:cs="Calibri"/>
                  <w:b/>
                  <w:sz w:val="22"/>
                  <w:szCs w:val="22"/>
                </w:rPr>
                <w:t>tionality</w:t>
              </w:r>
            </w:ins>
          </w:p>
        </w:tc>
        <w:tc>
          <w:tcPr>
            <w:tcW w:w="1080" w:type="dxa"/>
            <w:tcBorders>
              <w:left w:val="single" w:sz="4" w:space="0" w:color="auto"/>
            </w:tcBorders>
          </w:tcPr>
          <w:p w14:paraId="33BFEBB7" w14:textId="43AF1063"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7" w:author="Qian Zhou" w:date="2016-12-15T09:50:00Z"/>
                <w:rFonts w:ascii="Calibri" w:hAnsi="Calibri" w:cs="Calibri"/>
                <w:b/>
                <w:sz w:val="21"/>
                <w:szCs w:val="22"/>
              </w:rPr>
            </w:pPr>
          </w:p>
        </w:tc>
        <w:tc>
          <w:tcPr>
            <w:tcW w:w="1080" w:type="dxa"/>
          </w:tcPr>
          <w:p w14:paraId="64C29A74" w14:textId="2E148294" w:rsidR="006C21AA" w:rsidRPr="00405570" w:rsidRDefault="006C21AA" w:rsidP="00405570">
            <w:pPr>
              <w:pStyle w:val="hheading2"/>
              <w:jc w:val="both"/>
              <w:cnfStyle w:val="000000100000" w:firstRow="0" w:lastRow="0" w:firstColumn="0" w:lastColumn="0" w:oddVBand="0" w:evenVBand="0" w:oddHBand="1" w:evenHBand="0" w:firstRowFirstColumn="0" w:firstRowLastColumn="0" w:lastRowFirstColumn="0" w:lastRowLastColumn="0"/>
              <w:rPr>
                <w:ins w:id="138" w:author="Qian Zhou" w:date="2016-12-15T09:50:00Z"/>
                <w:rFonts w:ascii="Calibri" w:hAnsi="Calibri" w:cs="Calibri"/>
                <w:b/>
                <w:sz w:val="21"/>
                <w:szCs w:val="22"/>
              </w:rPr>
            </w:pPr>
          </w:p>
        </w:tc>
      </w:tr>
      <w:tr w:rsidR="00F12863" w14:paraId="0CA43CD2" w14:textId="63E22EB9" w:rsidTr="00F12863">
        <w:trPr>
          <w:cnfStyle w:val="000000010000" w:firstRow="0" w:lastRow="0" w:firstColumn="0" w:lastColumn="0" w:oddVBand="0" w:evenVBand="0" w:oddHBand="0" w:evenHBand="1" w:firstRowFirstColumn="0" w:firstRowLastColumn="0" w:lastRowFirstColumn="0" w:lastRowLastColumn="0"/>
          <w:trHeight w:val="20"/>
          <w:ins w:id="139"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301EA1D" w14:textId="247BA89B" w:rsidR="00F12863" w:rsidRPr="00405570" w:rsidRDefault="00F12863" w:rsidP="00405570">
            <w:pPr>
              <w:pStyle w:val="hheading2"/>
              <w:jc w:val="both"/>
              <w:rPr>
                <w:ins w:id="140" w:author="Qian Zhou" w:date="2016-12-15T09:50:00Z"/>
                <w:rFonts w:ascii="Calibri" w:hAnsi="Calibri" w:cs="Calibri"/>
                <w:b w:val="0"/>
                <w:sz w:val="22"/>
                <w:szCs w:val="22"/>
              </w:rPr>
            </w:pPr>
            <w:ins w:id="141" w:author="Qian Zhou" w:date="2016-12-15T09:50:00Z">
              <w:r w:rsidRPr="00405570">
                <w:rPr>
                  <w:rFonts w:ascii="Calibri" w:hAnsi="Calibri"/>
                  <w:sz w:val="21"/>
                  <w:rPrChange w:id="142" w:author="Qian Zhou" w:date="2016-12-15T09:50:00Z">
                    <w:rPr>
                      <w:rFonts w:ascii="Calibri" w:hAnsi="Calibri" w:cs="Calibri"/>
                      <w:sz w:val="22"/>
                      <w:szCs w:val="22"/>
                    </w:rPr>
                  </w:rPrChange>
                </w:rPr>
                <w:t>Login Function.</w:t>
              </w:r>
            </w:ins>
          </w:p>
        </w:tc>
        <w:tc>
          <w:tcPr>
            <w:tcW w:w="1260" w:type="dxa"/>
          </w:tcPr>
          <w:p w14:paraId="1B7F18CE" w14:textId="37001A20" w:rsidR="00F12863" w:rsidRPr="00B57586" w:rsidRDefault="00F12863" w:rsidP="00B57586">
            <w:pPr>
              <w:pStyle w:val="hheading2"/>
              <w:jc w:val="center"/>
              <w:cnfStyle w:val="000000010000" w:firstRow="0" w:lastRow="0" w:firstColumn="0" w:lastColumn="0" w:oddVBand="0" w:evenVBand="0" w:oddHBand="0" w:evenHBand="1" w:firstRowFirstColumn="0" w:firstRowLastColumn="0" w:lastRowFirstColumn="0" w:lastRowLastColumn="0"/>
              <w:rPr>
                <w:ins w:id="143" w:author="Qian Zhou" w:date="2016-12-15T09:50:00Z"/>
                <w:rFonts w:ascii="Calibri" w:hAnsi="Calibri" w:cs="Calibri"/>
                <w:b/>
                <w:sz w:val="22"/>
                <w:szCs w:val="22"/>
                <w:u w:val="single"/>
              </w:rPr>
            </w:pPr>
            <w:ins w:id="144" w:author="Qian Zhou" w:date="2016-12-15T09:50:00Z">
              <w:r w:rsidRPr="00B57586">
                <w:rPr>
                  <w:b/>
                  <w:rPrChange w:id="145" w:author="Qian Zhou" w:date="2016-12-15T09:50:00Z">
                    <w:rPr/>
                  </w:rPrChange>
                </w:rPr>
                <w:t>3</w:t>
              </w:r>
            </w:ins>
          </w:p>
        </w:tc>
        <w:tc>
          <w:tcPr>
            <w:tcW w:w="1080" w:type="dxa"/>
          </w:tcPr>
          <w:p w14:paraId="75E74823" w14:textId="19F712F9" w:rsidR="00F12863" w:rsidRPr="00B2111F"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46" w:author="Qian Zhou" w:date="2016-12-15T09:50:00Z"/>
                <w:rFonts w:ascii="Calibri" w:hAnsi="Calibri" w:cs="Calibri"/>
                <w:b/>
                <w:sz w:val="22"/>
                <w:szCs w:val="22"/>
              </w:rPr>
            </w:pPr>
          </w:p>
        </w:tc>
        <w:tc>
          <w:tcPr>
            <w:tcW w:w="1080" w:type="dxa"/>
          </w:tcPr>
          <w:p w14:paraId="44C7547C" w14:textId="77777777" w:rsidR="00F12863" w:rsidRPr="008F7CB8"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47" w:author="Qian Zhou" w:date="2016-12-15T09:50:00Z"/>
                <w:rFonts w:ascii="Calibri" w:hAnsi="Calibri" w:cs="Calibri"/>
                <w:b/>
                <w:color w:val="FF0000"/>
                <w:sz w:val="22"/>
                <w:szCs w:val="22"/>
                <w:u w:val="single"/>
              </w:rPr>
            </w:pPr>
          </w:p>
        </w:tc>
        <w:tc>
          <w:tcPr>
            <w:tcW w:w="1080" w:type="dxa"/>
          </w:tcPr>
          <w:p w14:paraId="2E00F6EF" w14:textId="77777777" w:rsidR="00F12863"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48" w:author="Qian Zhou" w:date="2016-12-15T09:50:00Z"/>
                <w:rFonts w:ascii="Calibri" w:hAnsi="Calibri" w:cs="Calibri"/>
                <w:b/>
                <w:sz w:val="22"/>
                <w:szCs w:val="22"/>
                <w:u w:val="single"/>
              </w:rPr>
            </w:pPr>
          </w:p>
        </w:tc>
        <w:tc>
          <w:tcPr>
            <w:tcW w:w="1080" w:type="dxa"/>
          </w:tcPr>
          <w:p w14:paraId="760DF926" w14:textId="369F89AA" w:rsidR="00F12863" w:rsidRPr="00B2111F"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49" w:author="Qian Zhou" w:date="2016-12-15T09:50:00Z"/>
                <w:rFonts w:ascii="Calibri" w:hAnsi="Calibri" w:cs="Calibri"/>
                <w:b/>
                <w:sz w:val="22"/>
                <w:szCs w:val="22"/>
              </w:rPr>
            </w:pPr>
          </w:p>
        </w:tc>
        <w:tc>
          <w:tcPr>
            <w:tcW w:w="1080" w:type="dxa"/>
            <w:tcBorders>
              <w:right w:val="single" w:sz="4" w:space="0" w:color="auto"/>
            </w:tcBorders>
          </w:tcPr>
          <w:p w14:paraId="111C2E34" w14:textId="0787DCC3" w:rsidR="00F12863" w:rsidRPr="00B2111F"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50" w:author="Qian Zhou" w:date="2016-12-15T09:50:00Z"/>
                <w:rFonts w:ascii="Calibri" w:hAnsi="Calibri" w:cs="Calibri"/>
                <w:b/>
                <w:sz w:val="22"/>
                <w:szCs w:val="22"/>
              </w:rPr>
            </w:pPr>
            <w:ins w:id="151" w:author="Qian Zhou" w:date="2016-12-15T09:50:00Z">
              <w:r w:rsidRPr="00D124F8">
                <w:rPr>
                  <w:rFonts w:ascii="Calibri" w:hAnsi="Calibri" w:cs="Calibri"/>
                  <w:b/>
                  <w:sz w:val="22"/>
                  <w:szCs w:val="22"/>
                </w:rPr>
                <w:t>X</w:t>
              </w:r>
            </w:ins>
          </w:p>
        </w:tc>
        <w:tc>
          <w:tcPr>
            <w:tcW w:w="1080" w:type="dxa"/>
            <w:tcBorders>
              <w:left w:val="single" w:sz="4" w:space="0" w:color="auto"/>
            </w:tcBorders>
          </w:tcPr>
          <w:p w14:paraId="309B493A" w14:textId="77777777" w:rsidR="00F12863" w:rsidRPr="00B2111F" w:rsidRDefault="00F12863" w:rsidP="00F12863">
            <w:pPr>
              <w:pStyle w:val="hheading2"/>
              <w:jc w:val="both"/>
              <w:cnfStyle w:val="000000010000" w:firstRow="0" w:lastRow="0" w:firstColumn="0" w:lastColumn="0" w:oddVBand="0" w:evenVBand="0" w:oddHBand="0" w:evenHBand="1" w:firstRowFirstColumn="0" w:firstRowLastColumn="0" w:lastRowFirstColumn="0" w:lastRowLastColumn="0"/>
              <w:rPr>
                <w:ins w:id="152" w:author="Qian Zhou" w:date="2016-12-15T09:50:00Z"/>
                <w:rFonts w:ascii="Calibri" w:hAnsi="Calibri" w:cs="Calibri"/>
                <w:b/>
                <w:sz w:val="22"/>
                <w:szCs w:val="22"/>
              </w:rPr>
            </w:pPr>
          </w:p>
        </w:tc>
        <w:tc>
          <w:tcPr>
            <w:tcW w:w="1080" w:type="dxa"/>
          </w:tcPr>
          <w:p w14:paraId="01253D10" w14:textId="0F865C9A" w:rsidR="00F12863" w:rsidRDefault="00F12863" w:rsidP="00405570">
            <w:pPr>
              <w:pStyle w:val="hheading2"/>
              <w:jc w:val="both"/>
              <w:cnfStyle w:val="000000010000" w:firstRow="0" w:lastRow="0" w:firstColumn="0" w:lastColumn="0" w:oddVBand="0" w:evenVBand="0" w:oddHBand="0" w:evenHBand="1" w:firstRowFirstColumn="0" w:firstRowLastColumn="0" w:lastRowFirstColumn="0" w:lastRowLastColumn="0"/>
              <w:rPr>
                <w:ins w:id="153" w:author="Qian Zhou" w:date="2016-12-15T09:50:00Z"/>
                <w:rFonts w:ascii="Calibri" w:hAnsi="Calibri" w:cs="Calibri"/>
                <w:b/>
                <w:sz w:val="22"/>
                <w:szCs w:val="22"/>
                <w:u w:val="single"/>
              </w:rPr>
            </w:pPr>
          </w:p>
        </w:tc>
      </w:tr>
      <w:tr w:rsidR="006C21AA" w14:paraId="2D2E3BBD" w14:textId="77777777" w:rsidTr="00F12863">
        <w:trPr>
          <w:cnfStyle w:val="000000100000" w:firstRow="0" w:lastRow="0" w:firstColumn="0" w:lastColumn="0" w:oddVBand="0" w:evenVBand="0" w:oddHBand="1" w:evenHBand="0" w:firstRowFirstColumn="0" w:firstRowLastColumn="0" w:lastRowFirstColumn="0" w:lastRowLastColumn="0"/>
          <w:trHeight w:val="579"/>
          <w:ins w:id="154"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13BE0C00" w14:textId="0E4263CA" w:rsidR="006C21AA" w:rsidRPr="00405570" w:rsidRDefault="006C21AA" w:rsidP="00405570">
            <w:pPr>
              <w:pStyle w:val="hheading2"/>
              <w:jc w:val="both"/>
              <w:rPr>
                <w:ins w:id="155" w:author="Qian Zhou" w:date="2016-12-15T09:50:00Z"/>
                <w:rFonts w:ascii="Calibri" w:hAnsi="Calibri"/>
                <w:sz w:val="21"/>
                <w:rPrChange w:id="156" w:author="Qian Zhou" w:date="2016-12-15T09:50:00Z">
                  <w:rPr>
                    <w:ins w:id="157" w:author="Qian Zhou" w:date="2016-12-15T09:50:00Z"/>
                    <w:rFonts w:ascii="Calibri" w:hAnsi="Calibri" w:cs="Calibri"/>
                    <w:sz w:val="22"/>
                    <w:szCs w:val="22"/>
                  </w:rPr>
                </w:rPrChange>
              </w:rPr>
              <w:pPrChange w:id="158" w:author="Qian Zhou" w:date="2016-12-15T09:50:00Z">
                <w:pPr>
                  <w:pStyle w:val="hheading2"/>
                </w:pPr>
              </w:pPrChange>
            </w:pPr>
            <w:ins w:id="159" w:author="Qian Zhou" w:date="2016-12-15T09:50:00Z">
              <w:r w:rsidRPr="00405570">
                <w:rPr>
                  <w:rFonts w:ascii="Calibri" w:hAnsi="Calibri"/>
                  <w:sz w:val="21"/>
                  <w:rPrChange w:id="160" w:author="Qian Zhou" w:date="2016-12-15T09:50:00Z">
                    <w:rPr>
                      <w:rFonts w:ascii="Calibri" w:hAnsi="Calibri" w:cs="Calibri"/>
                      <w:sz w:val="22"/>
                      <w:szCs w:val="22"/>
                    </w:rPr>
                  </w:rPrChange>
                </w:rPr>
                <w:t>Regist. Function.</w:t>
              </w:r>
            </w:ins>
          </w:p>
        </w:tc>
        <w:tc>
          <w:tcPr>
            <w:tcW w:w="1260" w:type="dxa"/>
          </w:tcPr>
          <w:p w14:paraId="7CDF1475" w14:textId="6E4662C8" w:rsidR="006C21AA" w:rsidRPr="00B57586" w:rsidRDefault="006C21AA" w:rsidP="00B57586">
            <w:pPr>
              <w:pStyle w:val="hheading2"/>
              <w:jc w:val="center"/>
              <w:cnfStyle w:val="000000100000" w:firstRow="0" w:lastRow="0" w:firstColumn="0" w:lastColumn="0" w:oddVBand="0" w:evenVBand="0" w:oddHBand="1" w:evenHBand="0" w:firstRowFirstColumn="0" w:firstRowLastColumn="0" w:lastRowFirstColumn="0" w:lastRowLastColumn="0"/>
              <w:rPr>
                <w:ins w:id="161" w:author="Qian Zhou" w:date="2016-12-15T09:50:00Z"/>
                <w:b/>
                <w:rPrChange w:id="162" w:author="Qian Zhou" w:date="2016-12-15T09:50:00Z">
                  <w:rPr>
                    <w:ins w:id="163" w:author="Qian Zhou" w:date="2016-12-15T09:50:00Z"/>
                  </w:rPr>
                </w:rPrChange>
              </w:rPr>
              <w:pPrChange w:id="164" w:author="Qian Zhou" w:date="2016-12-15T09:50:00Z">
                <w:pPr>
                  <w:pStyle w:val="Yazstilim"/>
                  <w:cnfStyle w:val="000000100000" w:firstRow="0" w:lastRow="0" w:firstColumn="0" w:lastColumn="0" w:oddVBand="0" w:evenVBand="0" w:oddHBand="1" w:evenHBand="0" w:firstRowFirstColumn="0" w:firstRowLastColumn="0" w:lastRowFirstColumn="0" w:lastRowLastColumn="0"/>
                </w:pPr>
              </w:pPrChange>
            </w:pPr>
            <w:ins w:id="165" w:author="Qian Zhou" w:date="2016-12-15T09:50:00Z">
              <w:r w:rsidRPr="00B57586">
                <w:rPr>
                  <w:b/>
                </w:rPr>
                <w:t>3</w:t>
              </w:r>
            </w:ins>
          </w:p>
        </w:tc>
        <w:tc>
          <w:tcPr>
            <w:tcW w:w="1080" w:type="dxa"/>
          </w:tcPr>
          <w:p w14:paraId="1520B465"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66" w:author="Qian Zhou" w:date="2016-12-15T09:50:00Z"/>
                <w:rFonts w:ascii="Calibri" w:hAnsi="Calibri" w:cs="Calibri"/>
                <w:b/>
                <w:sz w:val="22"/>
                <w:szCs w:val="22"/>
                <w:u w:val="single"/>
              </w:rPr>
              <w:pPrChange w:id="16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2B54782"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68" w:author="Qian Zhou" w:date="2016-12-15T09:50:00Z"/>
                <w:rFonts w:ascii="Calibri" w:hAnsi="Calibri" w:cs="Calibri"/>
                <w:b/>
                <w:color w:val="FF0000"/>
                <w:sz w:val="22"/>
                <w:szCs w:val="22"/>
                <w:u w:val="single"/>
              </w:rPr>
              <w:pPrChange w:id="16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F84FE46"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70" w:author="Qian Zhou" w:date="2016-12-15T09:50:00Z"/>
                <w:rFonts w:ascii="Calibri" w:hAnsi="Calibri" w:cs="Calibri"/>
                <w:b/>
                <w:sz w:val="22"/>
                <w:szCs w:val="22"/>
              </w:rPr>
              <w:pPrChange w:id="17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C1B982C"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72" w:author="Qian Zhou" w:date="2016-12-15T09:50:00Z"/>
                <w:rFonts w:ascii="Calibri" w:hAnsi="Calibri" w:cs="Calibri"/>
                <w:b/>
                <w:sz w:val="22"/>
                <w:szCs w:val="22"/>
              </w:rPr>
              <w:pPrChange w:id="173"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Borders>
              <w:right w:val="single" w:sz="4" w:space="0" w:color="auto"/>
            </w:tcBorders>
          </w:tcPr>
          <w:p w14:paraId="59A9BA88" w14:textId="02FD81D8"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74" w:author="Qian Zhou" w:date="2016-12-15T09:50:00Z"/>
                <w:rFonts w:ascii="Calibri" w:hAnsi="Calibri" w:cs="Calibri"/>
                <w:b/>
                <w:sz w:val="22"/>
                <w:szCs w:val="22"/>
              </w:rPr>
              <w:pPrChange w:id="17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176" w:author="Qian Zhou" w:date="2016-12-15T09:50:00Z">
              <w:r w:rsidRPr="00D124F8">
                <w:rPr>
                  <w:rFonts w:ascii="Calibri" w:hAnsi="Calibri" w:cs="Calibri"/>
                  <w:b/>
                  <w:sz w:val="22"/>
                  <w:szCs w:val="22"/>
                </w:rPr>
                <w:t>X</w:t>
              </w:r>
            </w:ins>
          </w:p>
        </w:tc>
        <w:tc>
          <w:tcPr>
            <w:tcW w:w="1080" w:type="dxa"/>
            <w:tcBorders>
              <w:left w:val="single" w:sz="4" w:space="0" w:color="auto"/>
            </w:tcBorders>
          </w:tcPr>
          <w:p w14:paraId="5F65D87C"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77" w:author="Qian Zhou" w:date="2016-12-15T09:50:00Z"/>
                <w:rFonts w:ascii="Calibri" w:hAnsi="Calibri" w:cs="Calibri"/>
                <w:b/>
                <w:sz w:val="22"/>
                <w:szCs w:val="22"/>
              </w:rPr>
              <w:pPrChange w:id="17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612EE828"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179" w:author="Qian Zhou" w:date="2016-12-15T09:50:00Z"/>
                <w:rFonts w:ascii="Calibri" w:hAnsi="Calibri" w:cs="Calibri"/>
                <w:b/>
                <w:sz w:val="22"/>
                <w:szCs w:val="22"/>
              </w:rPr>
              <w:pPrChange w:id="18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27BA9F16" w14:textId="77777777" w:rsidTr="00F12863">
        <w:trPr>
          <w:cnfStyle w:val="000000010000" w:firstRow="0" w:lastRow="0" w:firstColumn="0" w:lastColumn="0" w:oddVBand="0" w:evenVBand="0" w:oddHBand="0" w:evenHBand="1" w:firstRowFirstColumn="0" w:firstRowLastColumn="0" w:lastRowFirstColumn="0" w:lastRowLastColumn="0"/>
          <w:trHeight w:val="20"/>
          <w:ins w:id="181"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927743F" w14:textId="6BB6A794" w:rsidR="006C21AA" w:rsidRPr="00405570" w:rsidRDefault="006C21AA" w:rsidP="00405570">
            <w:pPr>
              <w:pStyle w:val="hheading2"/>
              <w:jc w:val="both"/>
              <w:rPr>
                <w:ins w:id="182" w:author="Qian Zhou" w:date="2016-12-15T09:50:00Z"/>
                <w:rFonts w:ascii="Calibri" w:hAnsi="Calibri"/>
                <w:sz w:val="21"/>
                <w:rPrChange w:id="183" w:author="Qian Zhou" w:date="2016-12-15T09:50:00Z">
                  <w:rPr>
                    <w:ins w:id="184" w:author="Qian Zhou" w:date="2016-12-15T09:50:00Z"/>
                    <w:rFonts w:ascii="Calibri" w:hAnsi="Calibri" w:cs="Calibri"/>
                    <w:sz w:val="22"/>
                    <w:szCs w:val="22"/>
                  </w:rPr>
                </w:rPrChange>
              </w:rPr>
              <w:pPrChange w:id="185" w:author="Qian Zhou" w:date="2016-12-15T09:50:00Z">
                <w:pPr>
                  <w:pStyle w:val="hheading2"/>
                </w:pPr>
              </w:pPrChange>
            </w:pPr>
            <w:ins w:id="186" w:author="Qian Zhou" w:date="2016-12-15T09:50:00Z">
              <w:r w:rsidRPr="00405570">
                <w:rPr>
                  <w:rFonts w:ascii="Calibri" w:hAnsi="Calibri"/>
                  <w:sz w:val="21"/>
                  <w:rPrChange w:id="187" w:author="Qian Zhou" w:date="2016-12-15T09:50:00Z">
                    <w:rPr>
                      <w:rFonts w:ascii="Calibri" w:hAnsi="Calibri" w:cs="Calibri"/>
                      <w:sz w:val="22"/>
                      <w:szCs w:val="22"/>
                    </w:rPr>
                  </w:rPrChange>
                </w:rPr>
                <w:t>Login/Registration Layout</w:t>
              </w:r>
            </w:ins>
          </w:p>
        </w:tc>
        <w:tc>
          <w:tcPr>
            <w:tcW w:w="1260" w:type="dxa"/>
          </w:tcPr>
          <w:p w14:paraId="09A3697C" w14:textId="301724FC" w:rsidR="006C21AA" w:rsidRPr="00B57586"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188" w:author="Qian Zhou" w:date="2016-12-15T09:50:00Z"/>
                <w:rFonts w:ascii="Calibri" w:hAnsi="Calibri" w:cs="Calibri"/>
                <w:b/>
                <w:sz w:val="22"/>
                <w:szCs w:val="22"/>
              </w:rPr>
              <w:pPrChange w:id="18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190" w:author="Qian Zhou" w:date="2016-12-15T09:50:00Z">
              <w:r w:rsidRPr="00B57586">
                <w:rPr>
                  <w:rFonts w:ascii="Calibri" w:hAnsi="Calibri" w:cs="Calibri"/>
                  <w:b/>
                  <w:sz w:val="22"/>
                  <w:szCs w:val="22"/>
                </w:rPr>
                <w:t>1</w:t>
              </w:r>
            </w:ins>
          </w:p>
        </w:tc>
        <w:tc>
          <w:tcPr>
            <w:tcW w:w="1080" w:type="dxa"/>
          </w:tcPr>
          <w:p w14:paraId="5D12704B"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191" w:author="Qian Zhou" w:date="2016-12-15T09:50:00Z"/>
                <w:rFonts w:ascii="Calibri" w:hAnsi="Calibri" w:cs="Calibri"/>
                <w:b/>
                <w:sz w:val="22"/>
                <w:szCs w:val="22"/>
                <w:u w:val="single"/>
              </w:rPr>
              <w:pPrChange w:id="19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76ADA91"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193" w:author="Qian Zhou" w:date="2016-12-15T09:50:00Z"/>
                <w:rFonts w:ascii="Calibri" w:hAnsi="Calibri" w:cs="Calibri"/>
                <w:b/>
                <w:color w:val="FF0000"/>
                <w:sz w:val="22"/>
                <w:szCs w:val="22"/>
                <w:u w:val="single"/>
              </w:rPr>
              <w:pPrChange w:id="194"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494FC70A"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195" w:author="Qian Zhou" w:date="2016-12-15T09:50:00Z"/>
                <w:rFonts w:ascii="Calibri" w:hAnsi="Calibri" w:cs="Calibri"/>
                <w:b/>
                <w:sz w:val="22"/>
                <w:szCs w:val="22"/>
              </w:rPr>
              <w:pPrChange w:id="19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493A6B9" w14:textId="02F2B104"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197" w:author="Qian Zhou" w:date="2016-12-15T09:50:00Z"/>
                <w:rFonts w:ascii="Calibri" w:hAnsi="Calibri" w:cs="Calibri"/>
                <w:b/>
                <w:sz w:val="22"/>
                <w:szCs w:val="22"/>
              </w:rPr>
              <w:pPrChange w:id="19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199" w:author="Qian Zhou" w:date="2016-12-15T09:50:00Z">
              <w:r w:rsidRPr="00D124F8">
                <w:rPr>
                  <w:b/>
                </w:rPr>
                <w:t>X</w:t>
              </w:r>
            </w:ins>
          </w:p>
        </w:tc>
        <w:tc>
          <w:tcPr>
            <w:tcW w:w="1080" w:type="dxa"/>
          </w:tcPr>
          <w:p w14:paraId="7F6FC3BF" w14:textId="337D9549"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00" w:author="Qian Zhou" w:date="2016-12-15T09:50:00Z"/>
                <w:rFonts w:ascii="Calibri" w:hAnsi="Calibri" w:cs="Calibri"/>
                <w:b/>
                <w:sz w:val="22"/>
                <w:szCs w:val="22"/>
              </w:rPr>
              <w:pPrChange w:id="20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7DB56D9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02" w:author="Qian Zhou" w:date="2016-12-15T09:50:00Z"/>
                <w:rFonts w:ascii="Calibri" w:hAnsi="Calibri" w:cs="Calibri"/>
                <w:b/>
                <w:sz w:val="22"/>
                <w:szCs w:val="22"/>
              </w:rPr>
              <w:pPrChange w:id="20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43A601F"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04" w:author="Qian Zhou" w:date="2016-12-15T09:50:00Z"/>
                <w:rFonts w:ascii="Calibri" w:hAnsi="Calibri" w:cs="Calibri"/>
                <w:b/>
                <w:sz w:val="22"/>
                <w:szCs w:val="22"/>
              </w:rPr>
              <w:pPrChange w:id="20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158B320B" w14:textId="77777777" w:rsidTr="00F12863">
        <w:trPr>
          <w:cnfStyle w:val="000000100000" w:firstRow="0" w:lastRow="0" w:firstColumn="0" w:lastColumn="0" w:oddVBand="0" w:evenVBand="0" w:oddHBand="1" w:evenHBand="0" w:firstRowFirstColumn="0" w:firstRowLastColumn="0" w:lastRowFirstColumn="0" w:lastRowLastColumn="0"/>
          <w:trHeight w:val="20"/>
          <w:ins w:id="206"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45735FB" w14:textId="479B9086" w:rsidR="006C21AA" w:rsidRPr="00405570" w:rsidRDefault="006C21AA" w:rsidP="00405570">
            <w:pPr>
              <w:pStyle w:val="hheading2"/>
              <w:jc w:val="both"/>
              <w:rPr>
                <w:ins w:id="207" w:author="Qian Zhou" w:date="2016-12-15T09:50:00Z"/>
                <w:rFonts w:ascii="Calibri" w:hAnsi="Calibri"/>
                <w:sz w:val="21"/>
                <w:rPrChange w:id="208" w:author="Qian Zhou" w:date="2016-12-15T09:50:00Z">
                  <w:rPr>
                    <w:ins w:id="209" w:author="Qian Zhou" w:date="2016-12-15T09:50:00Z"/>
                    <w:rFonts w:ascii="Calibri" w:hAnsi="Calibri" w:cs="Calibri"/>
                    <w:sz w:val="22"/>
                    <w:szCs w:val="22"/>
                  </w:rPr>
                </w:rPrChange>
              </w:rPr>
              <w:pPrChange w:id="210" w:author="Qian Zhou" w:date="2016-12-15T09:50:00Z">
                <w:pPr>
                  <w:pStyle w:val="hheading2"/>
                </w:pPr>
              </w:pPrChange>
            </w:pPr>
            <w:ins w:id="211" w:author="Qian Zhou" w:date="2016-12-15T09:50:00Z">
              <w:r w:rsidRPr="00405570">
                <w:rPr>
                  <w:rFonts w:ascii="Calibri" w:hAnsi="Calibri"/>
                  <w:sz w:val="21"/>
                  <w:rPrChange w:id="212" w:author="Qian Zhou" w:date="2016-12-15T09:50:00Z">
                    <w:rPr>
                      <w:rFonts w:ascii="Calibri" w:hAnsi="Calibri" w:cs="Calibri"/>
                      <w:sz w:val="22"/>
                      <w:szCs w:val="22"/>
                    </w:rPr>
                  </w:rPrChange>
                </w:rPr>
                <w:t>Menu Design</w:t>
              </w:r>
            </w:ins>
          </w:p>
        </w:tc>
        <w:tc>
          <w:tcPr>
            <w:tcW w:w="1260" w:type="dxa"/>
          </w:tcPr>
          <w:p w14:paraId="60BEA6CA" w14:textId="5B104F4C"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13" w:author="Qian Zhou" w:date="2016-12-15T09:50:00Z"/>
                <w:rFonts w:ascii="Calibri" w:hAnsi="Calibri" w:cs="Calibri"/>
                <w:b/>
                <w:sz w:val="22"/>
                <w:szCs w:val="22"/>
              </w:rPr>
              <w:pPrChange w:id="21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215" w:author="Qian Zhou" w:date="2016-12-15T09:50:00Z">
              <w:r w:rsidRPr="0054284B">
                <w:rPr>
                  <w:rFonts w:ascii="Calibri" w:hAnsi="Calibri" w:cs="Calibri"/>
                  <w:b/>
                  <w:sz w:val="22"/>
                  <w:szCs w:val="22"/>
                </w:rPr>
                <w:t>2</w:t>
              </w:r>
            </w:ins>
          </w:p>
        </w:tc>
        <w:tc>
          <w:tcPr>
            <w:tcW w:w="1080" w:type="dxa"/>
          </w:tcPr>
          <w:p w14:paraId="0D116D9A"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16" w:author="Qian Zhou" w:date="2016-12-15T09:50:00Z"/>
                <w:rFonts w:ascii="Calibri" w:hAnsi="Calibri" w:cs="Calibri"/>
                <w:b/>
                <w:sz w:val="22"/>
                <w:szCs w:val="22"/>
                <w:u w:val="single"/>
              </w:rPr>
              <w:pPrChange w:id="21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0A654BB"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18" w:author="Qian Zhou" w:date="2016-12-15T09:50:00Z"/>
                <w:rFonts w:ascii="Calibri" w:hAnsi="Calibri" w:cs="Calibri"/>
                <w:b/>
                <w:color w:val="FF0000"/>
                <w:sz w:val="22"/>
                <w:szCs w:val="22"/>
                <w:u w:val="single"/>
              </w:rPr>
              <w:pPrChange w:id="21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80D7515"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20" w:author="Qian Zhou" w:date="2016-12-15T09:50:00Z"/>
                <w:rFonts w:ascii="Calibri" w:hAnsi="Calibri" w:cs="Calibri"/>
                <w:b/>
                <w:sz w:val="22"/>
                <w:szCs w:val="22"/>
              </w:rPr>
              <w:pPrChange w:id="22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75176E0" w14:textId="0B42CD9A" w:rsidR="006C21AA" w:rsidRPr="00D124F8" w:rsidRDefault="006C21AA" w:rsidP="00DB0F50">
            <w:pPr>
              <w:pStyle w:val="Yazstilim"/>
              <w:jc w:val="center"/>
              <w:cnfStyle w:val="000000100000" w:firstRow="0" w:lastRow="0" w:firstColumn="0" w:lastColumn="0" w:oddVBand="0" w:evenVBand="0" w:oddHBand="1" w:evenHBand="0" w:firstRowFirstColumn="0" w:firstRowLastColumn="0" w:lastRowFirstColumn="0" w:lastRowLastColumn="0"/>
              <w:rPr>
                <w:ins w:id="222" w:author="Qian Zhou" w:date="2016-12-15T09:50:00Z"/>
                <w:b/>
              </w:rPr>
              <w:pPrChange w:id="223" w:author="Qian Zhou" w:date="2016-12-15T09:50:00Z">
                <w:pPr>
                  <w:pStyle w:val="Yazstilim"/>
                  <w:cnfStyle w:val="000000100000" w:firstRow="0" w:lastRow="0" w:firstColumn="0" w:lastColumn="0" w:oddVBand="0" w:evenVBand="0" w:oddHBand="1" w:evenHBand="0" w:firstRowFirstColumn="0" w:firstRowLastColumn="0" w:lastRowFirstColumn="0" w:lastRowLastColumn="0"/>
                </w:pPr>
              </w:pPrChange>
            </w:pPr>
            <w:ins w:id="224" w:author="Qian Zhou" w:date="2016-12-15T09:50:00Z">
              <w:r w:rsidRPr="00D124F8">
                <w:rPr>
                  <w:rFonts w:ascii="Calibri" w:hAnsi="Calibri" w:cs="Calibri"/>
                  <w:b/>
                  <w:szCs w:val="22"/>
                </w:rPr>
                <w:t>X</w:t>
              </w:r>
            </w:ins>
          </w:p>
        </w:tc>
        <w:tc>
          <w:tcPr>
            <w:tcW w:w="1080" w:type="dxa"/>
          </w:tcPr>
          <w:p w14:paraId="0B4A5DD3"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25" w:author="Qian Zhou" w:date="2016-12-15T09:50:00Z"/>
                <w:rFonts w:ascii="Calibri" w:hAnsi="Calibri" w:cs="Calibri"/>
                <w:b/>
                <w:sz w:val="22"/>
                <w:szCs w:val="22"/>
              </w:rPr>
              <w:pPrChange w:id="22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EFE113D"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27" w:author="Qian Zhou" w:date="2016-12-15T09:50:00Z"/>
                <w:rFonts w:ascii="Calibri" w:hAnsi="Calibri" w:cs="Calibri"/>
                <w:b/>
                <w:sz w:val="22"/>
                <w:szCs w:val="22"/>
              </w:rPr>
              <w:pPrChange w:id="22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3E823BB"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29" w:author="Qian Zhou" w:date="2016-12-15T09:50:00Z"/>
                <w:rFonts w:ascii="Calibri" w:hAnsi="Calibri" w:cs="Calibri"/>
                <w:b/>
                <w:sz w:val="22"/>
                <w:szCs w:val="22"/>
              </w:rPr>
              <w:pPrChange w:id="23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27B2DBD6" w14:textId="77777777" w:rsidTr="00F12863">
        <w:trPr>
          <w:cnfStyle w:val="000000010000" w:firstRow="0" w:lastRow="0" w:firstColumn="0" w:lastColumn="0" w:oddVBand="0" w:evenVBand="0" w:oddHBand="0" w:evenHBand="1" w:firstRowFirstColumn="0" w:firstRowLastColumn="0" w:lastRowFirstColumn="0" w:lastRowLastColumn="0"/>
          <w:trHeight w:val="495"/>
          <w:ins w:id="231"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B2F307B" w14:textId="63D6B0DE" w:rsidR="006C21AA" w:rsidRPr="00405570" w:rsidRDefault="006C21AA" w:rsidP="00405570">
            <w:pPr>
              <w:pStyle w:val="hheading2"/>
              <w:jc w:val="both"/>
              <w:rPr>
                <w:ins w:id="232" w:author="Qian Zhou" w:date="2016-12-15T09:50:00Z"/>
                <w:rFonts w:ascii="Calibri" w:hAnsi="Calibri"/>
                <w:sz w:val="21"/>
                <w:rPrChange w:id="233" w:author="Qian Zhou" w:date="2016-12-15T09:50:00Z">
                  <w:rPr>
                    <w:ins w:id="234" w:author="Qian Zhou" w:date="2016-12-15T09:50:00Z"/>
                    <w:rFonts w:ascii="Calibri" w:hAnsi="Calibri" w:cs="Calibri"/>
                    <w:sz w:val="22"/>
                    <w:szCs w:val="22"/>
                  </w:rPr>
                </w:rPrChange>
              </w:rPr>
              <w:pPrChange w:id="235" w:author="Qian Zhou" w:date="2016-12-15T09:50:00Z">
                <w:pPr>
                  <w:pStyle w:val="hheading2"/>
                </w:pPr>
              </w:pPrChange>
            </w:pPr>
            <w:ins w:id="236" w:author="Qian Zhou" w:date="2016-12-15T09:50:00Z">
              <w:r w:rsidRPr="00405570">
                <w:rPr>
                  <w:rFonts w:ascii="Calibri" w:hAnsi="Calibri"/>
                  <w:sz w:val="21"/>
                  <w:rPrChange w:id="237" w:author="Qian Zhou" w:date="2016-12-15T09:50:00Z">
                    <w:rPr>
                      <w:rFonts w:ascii="Calibri" w:hAnsi="Calibri" w:cs="Calibri"/>
                      <w:sz w:val="22"/>
                      <w:szCs w:val="22"/>
                    </w:rPr>
                  </w:rPrChange>
                </w:rPr>
                <w:t>Menu Tutorial</w:t>
              </w:r>
            </w:ins>
          </w:p>
        </w:tc>
        <w:tc>
          <w:tcPr>
            <w:tcW w:w="1260" w:type="dxa"/>
          </w:tcPr>
          <w:p w14:paraId="6C63AEEE" w14:textId="0AABB6DB"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38" w:author="Qian Zhou" w:date="2016-12-15T09:50:00Z"/>
                <w:rFonts w:ascii="Calibri" w:hAnsi="Calibri" w:cs="Calibri"/>
                <w:b/>
                <w:sz w:val="22"/>
                <w:szCs w:val="22"/>
              </w:rPr>
              <w:pPrChange w:id="23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240" w:author="Qian Zhou" w:date="2016-12-15T09:50:00Z">
              <w:r w:rsidRPr="0054284B">
                <w:rPr>
                  <w:rFonts w:ascii="Calibri" w:hAnsi="Calibri" w:cs="Calibri"/>
                  <w:b/>
                  <w:sz w:val="22"/>
                  <w:szCs w:val="22"/>
                </w:rPr>
                <w:t>2</w:t>
              </w:r>
            </w:ins>
          </w:p>
        </w:tc>
        <w:tc>
          <w:tcPr>
            <w:tcW w:w="1080" w:type="dxa"/>
          </w:tcPr>
          <w:p w14:paraId="473ACEE8"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41" w:author="Qian Zhou" w:date="2016-12-15T09:50:00Z"/>
                <w:rFonts w:ascii="Calibri" w:hAnsi="Calibri" w:cs="Calibri"/>
                <w:b/>
                <w:sz w:val="22"/>
                <w:szCs w:val="22"/>
                <w:u w:val="single"/>
              </w:rPr>
              <w:pPrChange w:id="24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6206A3B"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43" w:author="Qian Zhou" w:date="2016-12-15T09:50:00Z"/>
                <w:rFonts w:ascii="Calibri" w:hAnsi="Calibri" w:cs="Calibri"/>
                <w:b/>
                <w:color w:val="FF0000"/>
                <w:sz w:val="22"/>
                <w:szCs w:val="22"/>
                <w:u w:val="single"/>
              </w:rPr>
              <w:pPrChange w:id="244"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4982C02"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45" w:author="Qian Zhou" w:date="2016-12-15T09:50:00Z"/>
                <w:rFonts w:ascii="Calibri" w:hAnsi="Calibri" w:cs="Calibri"/>
                <w:b/>
                <w:sz w:val="22"/>
                <w:szCs w:val="22"/>
              </w:rPr>
              <w:pPrChange w:id="24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CDD02A6" w14:textId="2DF55164"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47" w:author="Qian Zhou" w:date="2016-12-15T09:50:00Z"/>
                <w:rFonts w:ascii="Calibri" w:hAnsi="Calibri" w:cs="Calibri"/>
                <w:b/>
                <w:sz w:val="22"/>
                <w:szCs w:val="22"/>
              </w:rPr>
              <w:pPrChange w:id="24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249" w:author="Qian Zhou" w:date="2016-12-15T09:50:00Z">
              <w:r w:rsidRPr="00D124F8">
                <w:rPr>
                  <w:rFonts w:ascii="Calibri" w:hAnsi="Calibri" w:cs="Calibri"/>
                  <w:b/>
                  <w:sz w:val="22"/>
                  <w:szCs w:val="22"/>
                </w:rPr>
                <w:t>X</w:t>
              </w:r>
            </w:ins>
          </w:p>
        </w:tc>
        <w:tc>
          <w:tcPr>
            <w:tcW w:w="1080" w:type="dxa"/>
          </w:tcPr>
          <w:p w14:paraId="35BB5D71"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50" w:author="Qian Zhou" w:date="2016-12-15T09:50:00Z"/>
                <w:rFonts w:ascii="Calibri" w:hAnsi="Calibri" w:cs="Calibri"/>
                <w:b/>
                <w:sz w:val="22"/>
                <w:szCs w:val="22"/>
              </w:rPr>
              <w:pPrChange w:id="25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FFC884C"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52" w:author="Qian Zhou" w:date="2016-12-15T09:50:00Z"/>
                <w:rFonts w:ascii="Calibri" w:hAnsi="Calibri" w:cs="Calibri"/>
                <w:b/>
                <w:sz w:val="22"/>
                <w:szCs w:val="22"/>
              </w:rPr>
              <w:pPrChange w:id="25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4605BA0E" w14:textId="37402619"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54" w:author="Qian Zhou" w:date="2016-12-15T09:50:00Z"/>
                <w:rFonts w:ascii="Calibri" w:hAnsi="Calibri" w:cs="Calibri"/>
                <w:b/>
                <w:sz w:val="22"/>
                <w:szCs w:val="22"/>
              </w:rPr>
              <w:pPrChange w:id="25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256" w:author="Qian Zhou" w:date="2016-12-15T09:50:00Z">
              <w:r w:rsidRPr="00D124F8">
                <w:rPr>
                  <w:rFonts w:ascii="Calibri" w:hAnsi="Calibri" w:cs="Calibri"/>
                  <w:b/>
                  <w:sz w:val="22"/>
                  <w:szCs w:val="22"/>
                </w:rPr>
                <w:t>X</w:t>
              </w:r>
            </w:ins>
          </w:p>
        </w:tc>
      </w:tr>
      <w:tr w:rsidR="006C21AA" w14:paraId="7C828367" w14:textId="77777777" w:rsidTr="00F12863">
        <w:trPr>
          <w:cnfStyle w:val="000000100000" w:firstRow="0" w:lastRow="0" w:firstColumn="0" w:lastColumn="0" w:oddVBand="0" w:evenVBand="0" w:oddHBand="1" w:evenHBand="0" w:firstRowFirstColumn="0" w:firstRowLastColumn="0" w:lastRowFirstColumn="0" w:lastRowLastColumn="0"/>
          <w:trHeight w:val="20"/>
          <w:ins w:id="25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0DFDAD8" w14:textId="7A3C8B0E" w:rsidR="006C21AA" w:rsidRPr="00405570" w:rsidRDefault="006C21AA" w:rsidP="00405570">
            <w:pPr>
              <w:pStyle w:val="hheading2"/>
              <w:jc w:val="both"/>
              <w:rPr>
                <w:ins w:id="258" w:author="Qian Zhou" w:date="2016-12-15T09:50:00Z"/>
                <w:rFonts w:ascii="Calibri" w:hAnsi="Calibri"/>
                <w:sz w:val="21"/>
                <w:rPrChange w:id="259" w:author="Qian Zhou" w:date="2016-12-15T09:50:00Z">
                  <w:rPr>
                    <w:ins w:id="260" w:author="Qian Zhou" w:date="2016-12-15T09:50:00Z"/>
                    <w:rFonts w:ascii="Calibri" w:hAnsi="Calibri" w:cs="Calibri"/>
                    <w:sz w:val="22"/>
                    <w:szCs w:val="22"/>
                  </w:rPr>
                </w:rPrChange>
              </w:rPr>
              <w:pPrChange w:id="261" w:author="Qian Zhou" w:date="2016-12-15T09:50:00Z">
                <w:pPr>
                  <w:pStyle w:val="hheading2"/>
                </w:pPr>
              </w:pPrChange>
            </w:pPr>
            <w:ins w:id="262" w:author="Qian Zhou" w:date="2016-12-15T09:50:00Z">
              <w:r w:rsidRPr="00405570">
                <w:rPr>
                  <w:rFonts w:ascii="Calibri" w:hAnsi="Calibri"/>
                  <w:sz w:val="21"/>
                  <w:rPrChange w:id="263" w:author="Qian Zhou" w:date="2016-12-15T09:50:00Z">
                    <w:rPr>
                      <w:rFonts w:ascii="Calibri" w:hAnsi="Calibri" w:cs="Calibri"/>
                      <w:sz w:val="22"/>
                      <w:szCs w:val="22"/>
                    </w:rPr>
                  </w:rPrChange>
                </w:rPr>
                <w:t>Score Layout</w:t>
              </w:r>
            </w:ins>
          </w:p>
        </w:tc>
        <w:tc>
          <w:tcPr>
            <w:tcW w:w="1260" w:type="dxa"/>
          </w:tcPr>
          <w:p w14:paraId="46DB4A63" w14:textId="0DEB06A3"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64" w:author="Qian Zhou" w:date="2016-12-15T09:50:00Z"/>
                <w:rFonts w:ascii="Calibri" w:hAnsi="Calibri" w:cs="Calibri"/>
                <w:b/>
                <w:sz w:val="22"/>
                <w:szCs w:val="22"/>
              </w:rPr>
              <w:pPrChange w:id="26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266" w:author="Qian Zhou" w:date="2016-12-15T09:50:00Z">
              <w:r w:rsidRPr="0054284B">
                <w:rPr>
                  <w:rFonts w:ascii="Calibri" w:hAnsi="Calibri" w:cs="Calibri"/>
                  <w:b/>
                  <w:sz w:val="22"/>
                  <w:szCs w:val="22"/>
                </w:rPr>
                <w:t>2</w:t>
              </w:r>
            </w:ins>
          </w:p>
        </w:tc>
        <w:tc>
          <w:tcPr>
            <w:tcW w:w="1080" w:type="dxa"/>
          </w:tcPr>
          <w:p w14:paraId="65C1A176"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67" w:author="Qian Zhou" w:date="2016-12-15T09:50:00Z"/>
                <w:rFonts w:ascii="Calibri" w:hAnsi="Calibri" w:cs="Calibri"/>
                <w:b/>
                <w:sz w:val="22"/>
                <w:szCs w:val="22"/>
                <w:u w:val="single"/>
              </w:rPr>
              <w:pPrChange w:id="26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505C227A"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69" w:author="Qian Zhou" w:date="2016-12-15T09:50:00Z"/>
                <w:rFonts w:ascii="Calibri" w:hAnsi="Calibri" w:cs="Calibri"/>
                <w:b/>
                <w:color w:val="FF0000"/>
                <w:sz w:val="22"/>
                <w:szCs w:val="22"/>
                <w:u w:val="single"/>
              </w:rPr>
              <w:pPrChange w:id="27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9A390C3"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71" w:author="Qian Zhou" w:date="2016-12-15T09:50:00Z"/>
                <w:rFonts w:ascii="Calibri" w:hAnsi="Calibri" w:cs="Calibri"/>
                <w:b/>
                <w:sz w:val="22"/>
                <w:szCs w:val="22"/>
              </w:rPr>
              <w:pPrChange w:id="27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2F57F01" w14:textId="65932B62"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73" w:author="Qian Zhou" w:date="2016-12-15T09:50:00Z"/>
                <w:rFonts w:ascii="Calibri" w:hAnsi="Calibri" w:cs="Calibri"/>
                <w:b/>
                <w:sz w:val="22"/>
                <w:szCs w:val="22"/>
              </w:rPr>
              <w:pPrChange w:id="27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275" w:author="Qian Zhou" w:date="2016-12-15T09:50:00Z">
              <w:r w:rsidRPr="00D124F8">
                <w:rPr>
                  <w:rFonts w:ascii="Calibri" w:hAnsi="Calibri" w:cs="Calibri"/>
                  <w:b/>
                  <w:sz w:val="22"/>
                  <w:szCs w:val="22"/>
                </w:rPr>
                <w:t>X</w:t>
              </w:r>
            </w:ins>
          </w:p>
        </w:tc>
        <w:tc>
          <w:tcPr>
            <w:tcW w:w="1080" w:type="dxa"/>
          </w:tcPr>
          <w:p w14:paraId="6F160E12"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76" w:author="Qian Zhou" w:date="2016-12-15T09:50:00Z"/>
                <w:rFonts w:ascii="Calibri" w:hAnsi="Calibri" w:cs="Calibri"/>
                <w:b/>
                <w:sz w:val="22"/>
                <w:szCs w:val="22"/>
              </w:rPr>
              <w:pPrChange w:id="27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C26B808"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78" w:author="Qian Zhou" w:date="2016-12-15T09:50:00Z"/>
                <w:rFonts w:ascii="Calibri" w:hAnsi="Calibri" w:cs="Calibri"/>
                <w:b/>
                <w:sz w:val="22"/>
                <w:szCs w:val="22"/>
              </w:rPr>
              <w:pPrChange w:id="27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46EEF89" w14:textId="59F448A9"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280" w:author="Qian Zhou" w:date="2016-12-15T09:50:00Z"/>
                <w:rFonts w:ascii="Calibri" w:hAnsi="Calibri" w:cs="Calibri"/>
                <w:b/>
                <w:sz w:val="22"/>
                <w:szCs w:val="22"/>
              </w:rPr>
              <w:pPrChange w:id="28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2B0E677A" w14:textId="77777777" w:rsidTr="00F12863">
        <w:trPr>
          <w:cnfStyle w:val="000000010000" w:firstRow="0" w:lastRow="0" w:firstColumn="0" w:lastColumn="0" w:oddVBand="0" w:evenVBand="0" w:oddHBand="0" w:evenHBand="1" w:firstRowFirstColumn="0" w:firstRowLastColumn="0" w:lastRowFirstColumn="0" w:lastRowLastColumn="0"/>
          <w:trHeight w:val="485"/>
          <w:ins w:id="282"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CE3BA18" w14:textId="53F89795" w:rsidR="006C21AA" w:rsidRPr="00405570" w:rsidRDefault="006C21AA" w:rsidP="00405570">
            <w:pPr>
              <w:pStyle w:val="hheading2"/>
              <w:jc w:val="both"/>
              <w:rPr>
                <w:ins w:id="283" w:author="Qian Zhou" w:date="2016-12-15T09:50:00Z"/>
                <w:rFonts w:ascii="Calibri" w:hAnsi="Calibri"/>
                <w:sz w:val="21"/>
                <w:rPrChange w:id="284" w:author="Qian Zhou" w:date="2016-12-15T09:50:00Z">
                  <w:rPr>
                    <w:ins w:id="285" w:author="Qian Zhou" w:date="2016-12-15T09:50:00Z"/>
                    <w:rFonts w:ascii="Calibri" w:hAnsi="Calibri" w:cs="Calibri"/>
                    <w:sz w:val="22"/>
                    <w:szCs w:val="22"/>
                  </w:rPr>
                </w:rPrChange>
              </w:rPr>
              <w:pPrChange w:id="286" w:author="Qian Zhou" w:date="2016-12-15T09:50:00Z">
                <w:pPr>
                  <w:pStyle w:val="hheading2"/>
                </w:pPr>
              </w:pPrChange>
            </w:pPr>
            <w:ins w:id="287" w:author="Qian Zhou" w:date="2016-12-15T09:50:00Z">
              <w:r w:rsidRPr="00405570">
                <w:rPr>
                  <w:rFonts w:ascii="Calibri" w:hAnsi="Calibri"/>
                  <w:sz w:val="21"/>
                  <w:rPrChange w:id="288" w:author="Qian Zhou" w:date="2016-12-15T09:50:00Z">
                    <w:rPr>
                      <w:rFonts w:ascii="Calibri" w:hAnsi="Calibri" w:cs="Calibri"/>
                      <w:sz w:val="22"/>
                      <w:szCs w:val="22"/>
                    </w:rPr>
                  </w:rPrChange>
                </w:rPr>
                <w:t>Leaving (exit by menu)</w:t>
              </w:r>
            </w:ins>
          </w:p>
        </w:tc>
        <w:tc>
          <w:tcPr>
            <w:tcW w:w="1260" w:type="dxa"/>
          </w:tcPr>
          <w:p w14:paraId="57670887" w14:textId="4DB88A9F"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89" w:author="Qian Zhou" w:date="2016-12-15T09:50:00Z"/>
                <w:rFonts w:ascii="Calibri" w:hAnsi="Calibri" w:cs="Calibri"/>
                <w:b/>
                <w:sz w:val="22"/>
                <w:szCs w:val="22"/>
              </w:rPr>
              <w:pPrChange w:id="290"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291" w:author="Qian Zhou" w:date="2016-12-15T09:50:00Z">
              <w:r w:rsidRPr="0054284B">
                <w:rPr>
                  <w:rFonts w:ascii="Calibri" w:hAnsi="Calibri" w:cs="Calibri"/>
                  <w:b/>
                  <w:sz w:val="22"/>
                  <w:szCs w:val="22"/>
                </w:rPr>
                <w:t>4</w:t>
              </w:r>
            </w:ins>
          </w:p>
        </w:tc>
        <w:tc>
          <w:tcPr>
            <w:tcW w:w="1080" w:type="dxa"/>
          </w:tcPr>
          <w:p w14:paraId="26BF0CC5"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92" w:author="Qian Zhou" w:date="2016-12-15T09:50:00Z"/>
                <w:rFonts w:ascii="Calibri" w:hAnsi="Calibri" w:cs="Calibri"/>
                <w:b/>
                <w:sz w:val="22"/>
                <w:szCs w:val="22"/>
                <w:u w:val="single"/>
              </w:rPr>
              <w:pPrChange w:id="29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A59A05C"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94" w:author="Qian Zhou" w:date="2016-12-15T09:50:00Z"/>
                <w:rFonts w:ascii="Calibri" w:hAnsi="Calibri" w:cs="Calibri"/>
                <w:b/>
                <w:color w:val="FF0000"/>
                <w:sz w:val="22"/>
                <w:szCs w:val="22"/>
                <w:u w:val="single"/>
              </w:rPr>
              <w:pPrChange w:id="29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B69A524"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96" w:author="Qian Zhou" w:date="2016-12-15T09:50:00Z"/>
                <w:rFonts w:ascii="Calibri" w:hAnsi="Calibri" w:cs="Calibri"/>
                <w:b/>
                <w:sz w:val="22"/>
                <w:szCs w:val="22"/>
              </w:rPr>
              <w:pPrChange w:id="29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EF12701" w14:textId="3BAAC364"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298" w:author="Qian Zhou" w:date="2016-12-15T09:50:00Z"/>
                <w:rFonts w:ascii="Calibri" w:hAnsi="Calibri" w:cs="Calibri"/>
                <w:b/>
                <w:sz w:val="22"/>
                <w:szCs w:val="22"/>
              </w:rPr>
              <w:pPrChange w:id="29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54720B6F"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00" w:author="Qian Zhou" w:date="2016-12-15T09:50:00Z"/>
                <w:rFonts w:ascii="Calibri" w:hAnsi="Calibri" w:cs="Calibri"/>
                <w:b/>
                <w:sz w:val="22"/>
                <w:szCs w:val="22"/>
              </w:rPr>
              <w:pPrChange w:id="30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62D7266"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02" w:author="Qian Zhou" w:date="2016-12-15T09:50:00Z"/>
                <w:rFonts w:ascii="Calibri" w:hAnsi="Calibri" w:cs="Calibri"/>
                <w:b/>
                <w:sz w:val="22"/>
                <w:szCs w:val="22"/>
              </w:rPr>
              <w:pPrChange w:id="30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88A7B11" w14:textId="2116A4B4"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04" w:author="Qian Zhou" w:date="2016-12-15T09:50:00Z"/>
                <w:rFonts w:ascii="Calibri" w:hAnsi="Calibri" w:cs="Calibri"/>
                <w:b/>
                <w:sz w:val="22"/>
                <w:szCs w:val="22"/>
              </w:rPr>
              <w:pPrChange w:id="30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306" w:author="Qian Zhou" w:date="2016-12-15T09:50:00Z">
              <w:r w:rsidRPr="00D124F8">
                <w:rPr>
                  <w:rFonts w:ascii="Calibri" w:hAnsi="Calibri" w:cs="Calibri"/>
                  <w:b/>
                  <w:sz w:val="22"/>
                  <w:szCs w:val="22"/>
                </w:rPr>
                <w:t>X</w:t>
              </w:r>
            </w:ins>
          </w:p>
        </w:tc>
      </w:tr>
      <w:tr w:rsidR="006C21AA" w14:paraId="3E7E55D1" w14:textId="77777777" w:rsidTr="00F12863">
        <w:trPr>
          <w:cnfStyle w:val="000000100000" w:firstRow="0" w:lastRow="0" w:firstColumn="0" w:lastColumn="0" w:oddVBand="0" w:evenVBand="0" w:oddHBand="1" w:evenHBand="0" w:firstRowFirstColumn="0" w:firstRowLastColumn="0" w:lastRowFirstColumn="0" w:lastRowLastColumn="0"/>
          <w:trHeight w:val="20"/>
          <w:ins w:id="30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6706CBB2" w14:textId="6B7B84FD" w:rsidR="006C21AA" w:rsidRPr="00405570" w:rsidRDefault="006C21AA" w:rsidP="00405570">
            <w:pPr>
              <w:pStyle w:val="hheading2"/>
              <w:jc w:val="both"/>
              <w:rPr>
                <w:ins w:id="308" w:author="Qian Zhou" w:date="2016-12-15T09:50:00Z"/>
                <w:rFonts w:ascii="Calibri" w:hAnsi="Calibri"/>
                <w:sz w:val="21"/>
                <w:rPrChange w:id="309" w:author="Qian Zhou" w:date="2016-12-15T09:50:00Z">
                  <w:rPr>
                    <w:ins w:id="310" w:author="Qian Zhou" w:date="2016-12-15T09:50:00Z"/>
                    <w:rFonts w:ascii="Calibri" w:hAnsi="Calibri" w:cs="Calibri"/>
                    <w:sz w:val="22"/>
                    <w:szCs w:val="22"/>
                  </w:rPr>
                </w:rPrChange>
              </w:rPr>
              <w:pPrChange w:id="311" w:author="Qian Zhou" w:date="2016-12-15T09:50:00Z">
                <w:pPr>
                  <w:pStyle w:val="hheading2"/>
                </w:pPr>
              </w:pPrChange>
            </w:pPr>
            <w:ins w:id="312" w:author="Qian Zhou" w:date="2016-12-15T09:50:00Z">
              <w:r w:rsidRPr="00405570">
                <w:rPr>
                  <w:rFonts w:ascii="Calibri" w:hAnsi="Calibri"/>
                  <w:sz w:val="21"/>
                  <w:rPrChange w:id="313" w:author="Qian Zhou" w:date="2016-12-15T09:50:00Z">
                    <w:rPr>
                      <w:rFonts w:ascii="Calibri" w:hAnsi="Calibri" w:cs="Calibri"/>
                      <w:sz w:val="22"/>
                      <w:szCs w:val="22"/>
                    </w:rPr>
                  </w:rPrChange>
                </w:rPr>
                <w:t>Timeout</w:t>
              </w:r>
              <w:r>
                <w:rPr>
                  <w:rFonts w:ascii="Calibri" w:hAnsi="Calibri"/>
                  <w:sz w:val="21"/>
                  <w:rPrChange w:id="314" w:author="Qian Zhou" w:date="2016-12-15T09:50:00Z">
                    <w:rPr>
                      <w:rFonts w:ascii="Calibri" w:hAnsi="Calibri" w:cs="Calibri"/>
                      <w:sz w:val="22"/>
                      <w:szCs w:val="22"/>
                    </w:rPr>
                  </w:rPrChange>
                </w:rPr>
                <w:t xml:space="preserve"> </w:t>
              </w:r>
              <w:r w:rsidRPr="00405570">
                <w:rPr>
                  <w:rFonts w:ascii="Calibri" w:hAnsi="Calibri"/>
                  <w:sz w:val="21"/>
                  <w:rPrChange w:id="315" w:author="Qian Zhou" w:date="2016-12-15T09:50:00Z">
                    <w:rPr>
                      <w:rFonts w:ascii="Calibri" w:hAnsi="Calibri" w:cs="Calibri"/>
                      <w:sz w:val="22"/>
                      <w:szCs w:val="22"/>
                    </w:rPr>
                  </w:rPrChange>
                </w:rPr>
                <w:t>(exit by absence)</w:t>
              </w:r>
            </w:ins>
          </w:p>
        </w:tc>
        <w:tc>
          <w:tcPr>
            <w:tcW w:w="1260" w:type="dxa"/>
          </w:tcPr>
          <w:p w14:paraId="0AC153D1" w14:textId="1964EB2F"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16" w:author="Qian Zhou" w:date="2016-12-15T09:50:00Z"/>
                <w:rFonts w:ascii="Calibri" w:hAnsi="Calibri" w:cs="Calibri"/>
                <w:b/>
                <w:sz w:val="22"/>
                <w:szCs w:val="22"/>
              </w:rPr>
              <w:pPrChange w:id="31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318" w:author="Qian Zhou" w:date="2016-12-15T09:50:00Z">
              <w:r w:rsidRPr="0054284B">
                <w:rPr>
                  <w:rFonts w:ascii="Calibri" w:hAnsi="Calibri" w:cs="Calibri"/>
                  <w:b/>
                  <w:sz w:val="22"/>
                  <w:szCs w:val="22"/>
                </w:rPr>
                <w:t>2</w:t>
              </w:r>
            </w:ins>
          </w:p>
        </w:tc>
        <w:tc>
          <w:tcPr>
            <w:tcW w:w="1080" w:type="dxa"/>
          </w:tcPr>
          <w:p w14:paraId="35B93ED6"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19" w:author="Qian Zhou" w:date="2016-12-15T09:50:00Z"/>
                <w:rFonts w:ascii="Calibri" w:hAnsi="Calibri" w:cs="Calibri"/>
                <w:b/>
                <w:sz w:val="22"/>
                <w:szCs w:val="22"/>
                <w:u w:val="single"/>
              </w:rPr>
              <w:pPrChange w:id="32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EAC5D47"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21" w:author="Qian Zhou" w:date="2016-12-15T09:50:00Z"/>
                <w:rFonts w:ascii="Calibri" w:hAnsi="Calibri" w:cs="Calibri"/>
                <w:b/>
                <w:color w:val="FF0000"/>
                <w:sz w:val="22"/>
                <w:szCs w:val="22"/>
                <w:u w:val="single"/>
              </w:rPr>
              <w:pPrChange w:id="32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558335D9"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23" w:author="Qian Zhou" w:date="2016-12-15T09:50:00Z"/>
                <w:rFonts w:ascii="Calibri" w:hAnsi="Calibri" w:cs="Calibri"/>
                <w:b/>
                <w:sz w:val="22"/>
                <w:szCs w:val="22"/>
              </w:rPr>
              <w:pPrChange w:id="32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5B5A37F"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25" w:author="Qian Zhou" w:date="2016-12-15T09:50:00Z"/>
                <w:rFonts w:ascii="Calibri" w:hAnsi="Calibri" w:cs="Calibri"/>
                <w:b/>
                <w:sz w:val="22"/>
                <w:szCs w:val="22"/>
              </w:rPr>
              <w:pPrChange w:id="32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44DF490"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27" w:author="Qian Zhou" w:date="2016-12-15T09:50:00Z"/>
                <w:rFonts w:ascii="Calibri" w:hAnsi="Calibri" w:cs="Calibri"/>
                <w:b/>
                <w:sz w:val="22"/>
                <w:szCs w:val="22"/>
              </w:rPr>
              <w:pPrChange w:id="32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DABFF57"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29" w:author="Qian Zhou" w:date="2016-12-15T09:50:00Z"/>
                <w:rFonts w:ascii="Calibri" w:hAnsi="Calibri" w:cs="Calibri"/>
                <w:b/>
                <w:sz w:val="22"/>
                <w:szCs w:val="22"/>
              </w:rPr>
              <w:pPrChange w:id="33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A6FB44D" w14:textId="293459C1"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31" w:author="Qian Zhou" w:date="2016-12-15T09:50:00Z"/>
                <w:rFonts w:ascii="Calibri" w:hAnsi="Calibri" w:cs="Calibri"/>
                <w:b/>
                <w:sz w:val="22"/>
                <w:szCs w:val="22"/>
              </w:rPr>
              <w:pPrChange w:id="33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333" w:author="Qian Zhou" w:date="2016-12-15T09:50:00Z">
              <w:r w:rsidRPr="00D124F8">
                <w:rPr>
                  <w:rFonts w:ascii="Calibri" w:hAnsi="Calibri" w:cs="Calibri"/>
                  <w:b/>
                  <w:sz w:val="22"/>
                  <w:szCs w:val="22"/>
                </w:rPr>
                <w:t>X</w:t>
              </w:r>
            </w:ins>
          </w:p>
        </w:tc>
      </w:tr>
      <w:tr w:rsidR="006C21AA" w14:paraId="36FD560E" w14:textId="77777777" w:rsidTr="00F12863">
        <w:trPr>
          <w:cnfStyle w:val="000000010000" w:firstRow="0" w:lastRow="0" w:firstColumn="0" w:lastColumn="0" w:oddVBand="0" w:evenVBand="0" w:oddHBand="0" w:evenHBand="1" w:firstRowFirstColumn="0" w:firstRowLastColumn="0" w:lastRowFirstColumn="0" w:lastRowLastColumn="0"/>
          <w:trHeight w:val="498"/>
          <w:ins w:id="334"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70D4B57" w14:textId="1148ACE3" w:rsidR="006C21AA" w:rsidRPr="00405570" w:rsidRDefault="006C21AA" w:rsidP="00405570">
            <w:pPr>
              <w:pStyle w:val="hheading2"/>
              <w:jc w:val="both"/>
              <w:rPr>
                <w:ins w:id="335" w:author="Qian Zhou" w:date="2016-12-15T09:50:00Z"/>
                <w:sz w:val="21"/>
                <w:rPrChange w:id="336" w:author="Qian Zhou" w:date="2016-12-15T09:50:00Z">
                  <w:rPr>
                    <w:ins w:id="337" w:author="Qian Zhou" w:date="2016-12-15T09:50:00Z"/>
                  </w:rPr>
                </w:rPrChange>
              </w:rPr>
              <w:pPrChange w:id="338" w:author="Qian Zhou" w:date="2016-12-15T09:50:00Z">
                <w:pPr>
                  <w:pStyle w:val="hheading2"/>
                </w:pPr>
              </w:pPrChange>
            </w:pPr>
            <w:ins w:id="339" w:author="Qian Zhou" w:date="2016-12-15T09:50:00Z">
              <w:r w:rsidRPr="00405570">
                <w:rPr>
                  <w:rFonts w:ascii="Calibri" w:hAnsi="Calibri"/>
                  <w:sz w:val="21"/>
                  <w:rPrChange w:id="340" w:author="Qian Zhou" w:date="2016-12-15T09:50:00Z">
                    <w:rPr>
                      <w:rFonts w:ascii="Calibri" w:hAnsi="Calibri" w:cs="Calibri"/>
                      <w:sz w:val="22"/>
                      <w:szCs w:val="22"/>
                    </w:rPr>
                  </w:rPrChange>
                </w:rPr>
                <w:t>Design map JSON</w:t>
              </w:r>
            </w:ins>
          </w:p>
        </w:tc>
        <w:tc>
          <w:tcPr>
            <w:tcW w:w="1260" w:type="dxa"/>
          </w:tcPr>
          <w:p w14:paraId="641011CF" w14:textId="79A8DBD6"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41" w:author="Qian Zhou" w:date="2016-12-15T09:50:00Z"/>
                <w:rFonts w:ascii="Calibri" w:hAnsi="Calibri" w:cs="Calibri"/>
                <w:b/>
                <w:sz w:val="22"/>
                <w:szCs w:val="22"/>
              </w:rPr>
              <w:pPrChange w:id="34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343" w:author="Qian Zhou" w:date="2016-12-15T09:50:00Z">
              <w:r w:rsidRPr="0054284B">
                <w:rPr>
                  <w:rFonts w:ascii="Calibri" w:hAnsi="Calibri" w:cs="Calibri"/>
                  <w:b/>
                  <w:sz w:val="22"/>
                  <w:szCs w:val="22"/>
                </w:rPr>
                <w:t>4</w:t>
              </w:r>
            </w:ins>
          </w:p>
        </w:tc>
        <w:tc>
          <w:tcPr>
            <w:tcW w:w="1080" w:type="dxa"/>
          </w:tcPr>
          <w:p w14:paraId="57881DCC"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44" w:author="Qian Zhou" w:date="2016-12-15T09:50:00Z"/>
                <w:rFonts w:ascii="Calibri" w:hAnsi="Calibri" w:cs="Calibri"/>
                <w:b/>
                <w:sz w:val="22"/>
                <w:szCs w:val="22"/>
                <w:u w:val="single"/>
              </w:rPr>
              <w:pPrChange w:id="34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BEBEEA8"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46" w:author="Qian Zhou" w:date="2016-12-15T09:50:00Z"/>
                <w:rFonts w:ascii="Calibri" w:hAnsi="Calibri" w:cs="Calibri"/>
                <w:b/>
                <w:color w:val="FF0000"/>
                <w:sz w:val="22"/>
                <w:szCs w:val="22"/>
                <w:u w:val="single"/>
              </w:rPr>
              <w:pPrChange w:id="34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452F6AD0"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48" w:author="Qian Zhou" w:date="2016-12-15T09:50:00Z"/>
                <w:rFonts w:ascii="Calibri" w:hAnsi="Calibri" w:cs="Calibri"/>
                <w:b/>
                <w:sz w:val="22"/>
                <w:szCs w:val="22"/>
              </w:rPr>
              <w:pPrChange w:id="34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472187DA" w14:textId="5E06A3CA"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50" w:author="Qian Zhou" w:date="2016-12-15T09:50:00Z"/>
                <w:rFonts w:ascii="Calibri" w:hAnsi="Calibri" w:cs="Calibri"/>
                <w:b/>
                <w:sz w:val="22"/>
                <w:szCs w:val="22"/>
              </w:rPr>
              <w:pPrChange w:id="35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352" w:author="Qian Zhou" w:date="2016-12-15T09:50:00Z">
              <w:r w:rsidRPr="00D124F8">
                <w:rPr>
                  <w:rFonts w:ascii="Calibri" w:hAnsi="Calibri" w:cs="Calibri"/>
                  <w:b/>
                  <w:sz w:val="22"/>
                  <w:szCs w:val="22"/>
                </w:rPr>
                <w:t>X</w:t>
              </w:r>
            </w:ins>
          </w:p>
        </w:tc>
        <w:tc>
          <w:tcPr>
            <w:tcW w:w="1080" w:type="dxa"/>
          </w:tcPr>
          <w:p w14:paraId="6C658B50"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53" w:author="Qian Zhou" w:date="2016-12-15T09:50:00Z"/>
                <w:rFonts w:ascii="Calibri" w:hAnsi="Calibri" w:cs="Calibri"/>
                <w:b/>
                <w:sz w:val="22"/>
                <w:szCs w:val="22"/>
              </w:rPr>
              <w:pPrChange w:id="354"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E9E631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55" w:author="Qian Zhou" w:date="2016-12-15T09:50:00Z"/>
                <w:rFonts w:ascii="Calibri" w:hAnsi="Calibri" w:cs="Calibri"/>
                <w:b/>
                <w:sz w:val="22"/>
                <w:szCs w:val="22"/>
              </w:rPr>
              <w:pPrChange w:id="35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D4C39E7" w14:textId="3FC670BF"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57" w:author="Qian Zhou" w:date="2016-12-15T09:50:00Z"/>
                <w:rFonts w:ascii="Calibri" w:hAnsi="Calibri" w:cs="Calibri"/>
                <w:b/>
                <w:sz w:val="22"/>
                <w:szCs w:val="22"/>
              </w:rPr>
              <w:pPrChange w:id="35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7F8389DA" w14:textId="77777777" w:rsidTr="00F12863">
        <w:trPr>
          <w:cnfStyle w:val="000000100000" w:firstRow="0" w:lastRow="0" w:firstColumn="0" w:lastColumn="0" w:oddVBand="0" w:evenVBand="0" w:oddHBand="1" w:evenHBand="0" w:firstRowFirstColumn="0" w:firstRowLastColumn="0" w:lastRowFirstColumn="0" w:lastRowLastColumn="0"/>
          <w:trHeight w:val="20"/>
          <w:ins w:id="359"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683EED7" w14:textId="451BC1EC" w:rsidR="006C21AA" w:rsidRPr="00405570" w:rsidRDefault="006C21AA" w:rsidP="00405570">
            <w:pPr>
              <w:pStyle w:val="hheading2"/>
              <w:jc w:val="both"/>
              <w:rPr>
                <w:ins w:id="360" w:author="Qian Zhou" w:date="2016-12-15T09:50:00Z"/>
                <w:rFonts w:ascii="Calibri" w:hAnsi="Calibri"/>
                <w:sz w:val="21"/>
                <w:rPrChange w:id="361" w:author="Qian Zhou" w:date="2016-12-15T09:50:00Z">
                  <w:rPr>
                    <w:ins w:id="362" w:author="Qian Zhou" w:date="2016-12-15T09:50:00Z"/>
                    <w:rFonts w:ascii="Calibri" w:hAnsi="Calibri" w:cs="Calibri"/>
                    <w:sz w:val="22"/>
                    <w:szCs w:val="22"/>
                  </w:rPr>
                </w:rPrChange>
              </w:rPr>
              <w:pPrChange w:id="363" w:author="Qian Zhou" w:date="2016-12-15T09:50:00Z">
                <w:pPr>
                  <w:pStyle w:val="hheading2"/>
                </w:pPr>
              </w:pPrChange>
            </w:pPr>
            <w:ins w:id="364" w:author="Qian Zhou" w:date="2016-12-15T09:50:00Z">
              <w:r w:rsidRPr="00405570">
                <w:rPr>
                  <w:rFonts w:ascii="Calibri" w:hAnsi="Calibri"/>
                  <w:sz w:val="21"/>
                  <w:rPrChange w:id="365" w:author="Qian Zhou" w:date="2016-12-15T09:50:00Z">
                    <w:rPr>
                      <w:rFonts w:ascii="Calibri" w:hAnsi="Calibri" w:cs="Calibri"/>
                      <w:sz w:val="22"/>
                      <w:szCs w:val="22"/>
                    </w:rPr>
                  </w:rPrChange>
                </w:rPr>
                <w:t>Parse map JSON</w:t>
              </w:r>
            </w:ins>
          </w:p>
        </w:tc>
        <w:tc>
          <w:tcPr>
            <w:tcW w:w="1260" w:type="dxa"/>
          </w:tcPr>
          <w:p w14:paraId="2E6E822D" w14:textId="63FB72DB"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66" w:author="Qian Zhou" w:date="2016-12-15T09:50:00Z"/>
                <w:rFonts w:ascii="Calibri" w:hAnsi="Calibri" w:cs="Calibri"/>
                <w:b/>
                <w:sz w:val="22"/>
                <w:szCs w:val="22"/>
              </w:rPr>
              <w:pPrChange w:id="36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368" w:author="Qian Zhou" w:date="2016-12-15T09:50:00Z">
              <w:r w:rsidRPr="0054284B">
                <w:rPr>
                  <w:rFonts w:ascii="Calibri" w:hAnsi="Calibri" w:cs="Calibri"/>
                  <w:b/>
                  <w:sz w:val="22"/>
                  <w:szCs w:val="22"/>
                </w:rPr>
                <w:t>4</w:t>
              </w:r>
            </w:ins>
          </w:p>
        </w:tc>
        <w:tc>
          <w:tcPr>
            <w:tcW w:w="1080" w:type="dxa"/>
          </w:tcPr>
          <w:p w14:paraId="6084CA8B"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69" w:author="Qian Zhou" w:date="2016-12-15T09:50:00Z"/>
                <w:rFonts w:ascii="Calibri" w:hAnsi="Calibri" w:cs="Calibri"/>
                <w:b/>
                <w:sz w:val="22"/>
                <w:szCs w:val="22"/>
                <w:u w:val="single"/>
              </w:rPr>
              <w:pPrChange w:id="37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615B1A4D"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71" w:author="Qian Zhou" w:date="2016-12-15T09:50:00Z"/>
                <w:rFonts w:ascii="Calibri" w:hAnsi="Calibri" w:cs="Calibri"/>
                <w:b/>
                <w:color w:val="FF0000"/>
                <w:sz w:val="22"/>
                <w:szCs w:val="22"/>
                <w:u w:val="single"/>
              </w:rPr>
              <w:pPrChange w:id="37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F0CD3B6"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73" w:author="Qian Zhou" w:date="2016-12-15T09:50:00Z"/>
                <w:rFonts w:ascii="Calibri" w:hAnsi="Calibri" w:cs="Calibri"/>
                <w:b/>
                <w:sz w:val="22"/>
                <w:szCs w:val="22"/>
              </w:rPr>
              <w:pPrChange w:id="37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A22E1DB" w14:textId="407228A8"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75" w:author="Qian Zhou" w:date="2016-12-15T09:50:00Z"/>
                <w:rFonts w:ascii="Calibri" w:hAnsi="Calibri" w:cs="Calibri"/>
                <w:b/>
                <w:sz w:val="22"/>
                <w:szCs w:val="22"/>
              </w:rPr>
              <w:pPrChange w:id="37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73F6867" w14:textId="768E7A7D"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77" w:author="Qian Zhou" w:date="2016-12-15T09:50:00Z"/>
                <w:rFonts w:ascii="Calibri" w:hAnsi="Calibri" w:cs="Calibri"/>
                <w:b/>
                <w:sz w:val="22"/>
                <w:szCs w:val="22"/>
              </w:rPr>
              <w:pPrChange w:id="37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379" w:author="Qian Zhou" w:date="2016-12-15T09:50:00Z">
              <w:r w:rsidRPr="00D124F8">
                <w:rPr>
                  <w:rFonts w:ascii="Calibri" w:hAnsi="Calibri" w:cs="Calibri"/>
                  <w:b/>
                  <w:sz w:val="22"/>
                  <w:szCs w:val="22"/>
                </w:rPr>
                <w:t>X</w:t>
              </w:r>
            </w:ins>
          </w:p>
        </w:tc>
        <w:tc>
          <w:tcPr>
            <w:tcW w:w="1080" w:type="dxa"/>
          </w:tcPr>
          <w:p w14:paraId="7694E2B9"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80" w:author="Qian Zhou" w:date="2016-12-15T09:50:00Z"/>
                <w:rFonts w:ascii="Calibri" w:hAnsi="Calibri" w:cs="Calibri"/>
                <w:b/>
                <w:sz w:val="22"/>
                <w:szCs w:val="22"/>
              </w:rPr>
              <w:pPrChange w:id="38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8CAD2F6"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382" w:author="Qian Zhou" w:date="2016-12-15T09:50:00Z"/>
                <w:rFonts w:ascii="Calibri" w:hAnsi="Calibri" w:cs="Calibri"/>
                <w:b/>
                <w:sz w:val="22"/>
                <w:szCs w:val="22"/>
              </w:rPr>
              <w:pPrChange w:id="383"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498C6C46" w14:textId="77777777" w:rsidTr="00F12863">
        <w:trPr>
          <w:cnfStyle w:val="000000010000" w:firstRow="0" w:lastRow="0" w:firstColumn="0" w:lastColumn="0" w:oddVBand="0" w:evenVBand="0" w:oddHBand="0" w:evenHBand="1" w:firstRowFirstColumn="0" w:firstRowLastColumn="0" w:lastRowFirstColumn="0" w:lastRowLastColumn="0"/>
          <w:trHeight w:val="20"/>
          <w:ins w:id="384"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6DDC73D7" w14:textId="73CDDADA" w:rsidR="006C21AA" w:rsidRPr="00405570" w:rsidRDefault="006C21AA" w:rsidP="00405570">
            <w:pPr>
              <w:pStyle w:val="hheading2"/>
              <w:jc w:val="both"/>
              <w:rPr>
                <w:ins w:id="385" w:author="Qian Zhou" w:date="2016-12-15T09:50:00Z"/>
                <w:rFonts w:ascii="Calibri" w:hAnsi="Calibri"/>
                <w:sz w:val="21"/>
                <w:rPrChange w:id="386" w:author="Qian Zhou" w:date="2016-12-15T09:50:00Z">
                  <w:rPr>
                    <w:ins w:id="387" w:author="Qian Zhou" w:date="2016-12-15T09:50:00Z"/>
                    <w:rFonts w:ascii="Calibri" w:hAnsi="Calibri" w:cs="Calibri"/>
                    <w:sz w:val="22"/>
                    <w:szCs w:val="22"/>
                  </w:rPr>
                </w:rPrChange>
              </w:rPr>
              <w:pPrChange w:id="388" w:author="Qian Zhou" w:date="2016-12-15T09:50:00Z">
                <w:pPr>
                  <w:pStyle w:val="hheading2"/>
                </w:pPr>
              </w:pPrChange>
            </w:pPr>
            <w:ins w:id="389" w:author="Qian Zhou" w:date="2016-12-15T09:50:00Z">
              <w:r w:rsidRPr="00405570">
                <w:rPr>
                  <w:rFonts w:ascii="Calibri" w:hAnsi="Calibri"/>
                  <w:sz w:val="21"/>
                  <w:rPrChange w:id="390" w:author="Qian Zhou" w:date="2016-12-15T09:50:00Z">
                    <w:rPr>
                      <w:rFonts w:ascii="Calibri" w:hAnsi="Calibri" w:cs="Calibri"/>
                      <w:sz w:val="22"/>
                      <w:szCs w:val="22"/>
                    </w:rPr>
                  </w:rPrChange>
                </w:rPr>
                <w:t>Model map in code</w:t>
              </w:r>
            </w:ins>
          </w:p>
        </w:tc>
        <w:tc>
          <w:tcPr>
            <w:tcW w:w="1260" w:type="dxa"/>
          </w:tcPr>
          <w:p w14:paraId="3D54ED53" w14:textId="4B3AAB52"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91" w:author="Qian Zhou" w:date="2016-12-15T09:50:00Z"/>
                <w:rFonts w:ascii="Calibri" w:hAnsi="Calibri" w:cs="Calibri"/>
                <w:b/>
                <w:sz w:val="22"/>
                <w:szCs w:val="22"/>
              </w:rPr>
              <w:pPrChange w:id="39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393" w:author="Qian Zhou" w:date="2016-12-15T09:50:00Z">
              <w:r w:rsidRPr="0054284B">
                <w:rPr>
                  <w:rFonts w:ascii="Calibri" w:hAnsi="Calibri" w:cs="Calibri"/>
                  <w:b/>
                  <w:sz w:val="22"/>
                  <w:szCs w:val="22"/>
                </w:rPr>
                <w:t>2</w:t>
              </w:r>
            </w:ins>
          </w:p>
        </w:tc>
        <w:tc>
          <w:tcPr>
            <w:tcW w:w="1080" w:type="dxa"/>
          </w:tcPr>
          <w:p w14:paraId="7E216A7B"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94" w:author="Qian Zhou" w:date="2016-12-15T09:50:00Z"/>
                <w:rFonts w:ascii="Calibri" w:hAnsi="Calibri" w:cs="Calibri"/>
                <w:b/>
                <w:sz w:val="22"/>
                <w:szCs w:val="22"/>
                <w:u w:val="single"/>
              </w:rPr>
              <w:pPrChange w:id="39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2FEEF03"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96" w:author="Qian Zhou" w:date="2016-12-15T09:50:00Z"/>
                <w:rFonts w:ascii="Calibri" w:hAnsi="Calibri" w:cs="Calibri"/>
                <w:b/>
                <w:color w:val="FF0000"/>
                <w:sz w:val="22"/>
                <w:szCs w:val="22"/>
                <w:u w:val="single"/>
              </w:rPr>
              <w:pPrChange w:id="39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9242984"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398" w:author="Qian Zhou" w:date="2016-12-15T09:50:00Z"/>
                <w:rFonts w:ascii="Calibri" w:hAnsi="Calibri" w:cs="Calibri"/>
                <w:b/>
                <w:sz w:val="22"/>
                <w:szCs w:val="22"/>
              </w:rPr>
              <w:pPrChange w:id="39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B59AE95"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00" w:author="Qian Zhou" w:date="2016-12-15T09:50:00Z"/>
                <w:rFonts w:ascii="Calibri" w:hAnsi="Calibri" w:cs="Calibri"/>
                <w:b/>
                <w:sz w:val="22"/>
                <w:szCs w:val="22"/>
              </w:rPr>
              <w:pPrChange w:id="40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A8B46BF" w14:textId="25718488"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02" w:author="Qian Zhou" w:date="2016-12-15T09:50:00Z"/>
                <w:rFonts w:ascii="Calibri" w:hAnsi="Calibri" w:cs="Calibri"/>
                <w:b/>
                <w:sz w:val="22"/>
                <w:szCs w:val="22"/>
              </w:rPr>
              <w:pPrChange w:id="40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404" w:author="Qian Zhou" w:date="2016-12-15T09:50:00Z">
              <w:r w:rsidRPr="00D124F8">
                <w:rPr>
                  <w:rFonts w:ascii="Calibri" w:hAnsi="Calibri" w:cs="Calibri"/>
                  <w:b/>
                  <w:sz w:val="22"/>
                  <w:szCs w:val="22"/>
                </w:rPr>
                <w:t>X</w:t>
              </w:r>
            </w:ins>
          </w:p>
        </w:tc>
        <w:tc>
          <w:tcPr>
            <w:tcW w:w="1080" w:type="dxa"/>
          </w:tcPr>
          <w:p w14:paraId="3C25E534"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05" w:author="Qian Zhou" w:date="2016-12-15T09:50:00Z"/>
                <w:rFonts w:ascii="Calibri" w:hAnsi="Calibri" w:cs="Calibri"/>
                <w:b/>
                <w:sz w:val="22"/>
                <w:szCs w:val="22"/>
              </w:rPr>
              <w:pPrChange w:id="40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4D6D13D"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07" w:author="Qian Zhou" w:date="2016-12-15T09:50:00Z"/>
                <w:rFonts w:ascii="Calibri" w:hAnsi="Calibri" w:cs="Calibri"/>
                <w:b/>
                <w:sz w:val="22"/>
                <w:szCs w:val="22"/>
              </w:rPr>
              <w:pPrChange w:id="40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4E5D0337" w14:textId="77777777" w:rsidTr="00F12863">
        <w:trPr>
          <w:cnfStyle w:val="000000100000" w:firstRow="0" w:lastRow="0" w:firstColumn="0" w:lastColumn="0" w:oddVBand="0" w:evenVBand="0" w:oddHBand="1" w:evenHBand="0" w:firstRowFirstColumn="0" w:firstRowLastColumn="0" w:lastRowFirstColumn="0" w:lastRowLastColumn="0"/>
          <w:trHeight w:val="20"/>
          <w:ins w:id="409"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13519A43" w14:textId="137CCCB6" w:rsidR="006C21AA" w:rsidRPr="00405570" w:rsidRDefault="006C21AA" w:rsidP="00405570">
            <w:pPr>
              <w:pStyle w:val="hheading2"/>
              <w:jc w:val="both"/>
              <w:rPr>
                <w:ins w:id="410" w:author="Qian Zhou" w:date="2016-12-15T09:50:00Z"/>
                <w:rFonts w:ascii="Calibri" w:hAnsi="Calibri"/>
                <w:sz w:val="21"/>
                <w:rPrChange w:id="411" w:author="Qian Zhou" w:date="2016-12-15T09:50:00Z">
                  <w:rPr>
                    <w:ins w:id="412" w:author="Qian Zhou" w:date="2016-12-15T09:50:00Z"/>
                    <w:rFonts w:ascii="Calibri" w:hAnsi="Calibri" w:cs="Calibri"/>
                    <w:sz w:val="22"/>
                    <w:szCs w:val="22"/>
                  </w:rPr>
                </w:rPrChange>
              </w:rPr>
              <w:pPrChange w:id="413" w:author="Qian Zhou" w:date="2016-12-15T09:50:00Z">
                <w:pPr>
                  <w:pStyle w:val="hheading2"/>
                </w:pPr>
              </w:pPrChange>
            </w:pPr>
            <w:ins w:id="414" w:author="Qian Zhou" w:date="2016-12-15T09:50:00Z">
              <w:r w:rsidRPr="00405570">
                <w:rPr>
                  <w:rFonts w:ascii="Calibri" w:hAnsi="Calibri"/>
                  <w:sz w:val="21"/>
                  <w:rPrChange w:id="415" w:author="Qian Zhou" w:date="2016-12-15T09:50:00Z">
                    <w:rPr>
                      <w:rFonts w:ascii="Calibri" w:hAnsi="Calibri" w:cs="Calibri"/>
                      <w:sz w:val="22"/>
                      <w:szCs w:val="22"/>
                    </w:rPr>
                  </w:rPrChange>
                </w:rPr>
                <w:t>Render the map in client</w:t>
              </w:r>
            </w:ins>
          </w:p>
        </w:tc>
        <w:tc>
          <w:tcPr>
            <w:tcW w:w="1260" w:type="dxa"/>
          </w:tcPr>
          <w:p w14:paraId="3C97B416" w14:textId="0C764B8A"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16" w:author="Qian Zhou" w:date="2016-12-15T09:50:00Z"/>
                <w:rFonts w:ascii="Calibri" w:hAnsi="Calibri" w:cs="Calibri"/>
                <w:b/>
                <w:sz w:val="22"/>
                <w:szCs w:val="22"/>
              </w:rPr>
              <w:pPrChange w:id="41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418" w:author="Qian Zhou" w:date="2016-12-15T09:50:00Z">
              <w:r w:rsidRPr="0054284B">
                <w:rPr>
                  <w:rFonts w:ascii="Calibri" w:hAnsi="Calibri" w:cs="Calibri"/>
                  <w:b/>
                  <w:sz w:val="22"/>
                  <w:szCs w:val="22"/>
                </w:rPr>
                <w:t>3</w:t>
              </w:r>
            </w:ins>
          </w:p>
        </w:tc>
        <w:tc>
          <w:tcPr>
            <w:tcW w:w="1080" w:type="dxa"/>
          </w:tcPr>
          <w:p w14:paraId="22E48F3A"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19" w:author="Qian Zhou" w:date="2016-12-15T09:50:00Z"/>
                <w:rFonts w:ascii="Calibri" w:hAnsi="Calibri" w:cs="Calibri"/>
                <w:b/>
                <w:sz w:val="22"/>
                <w:szCs w:val="22"/>
                <w:u w:val="single"/>
              </w:rPr>
              <w:pPrChange w:id="42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55778BE"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21" w:author="Qian Zhou" w:date="2016-12-15T09:50:00Z"/>
                <w:rFonts w:ascii="Calibri" w:hAnsi="Calibri" w:cs="Calibri"/>
                <w:b/>
                <w:color w:val="FF0000"/>
                <w:sz w:val="22"/>
                <w:szCs w:val="22"/>
                <w:u w:val="single"/>
              </w:rPr>
              <w:pPrChange w:id="42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7BFCE3D"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23" w:author="Qian Zhou" w:date="2016-12-15T09:50:00Z"/>
                <w:rFonts w:ascii="Calibri" w:hAnsi="Calibri" w:cs="Calibri"/>
                <w:b/>
                <w:sz w:val="22"/>
                <w:szCs w:val="22"/>
              </w:rPr>
              <w:pPrChange w:id="42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457E35D"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25" w:author="Qian Zhou" w:date="2016-12-15T09:50:00Z"/>
                <w:rFonts w:ascii="Calibri" w:hAnsi="Calibri" w:cs="Calibri"/>
                <w:b/>
                <w:sz w:val="22"/>
                <w:szCs w:val="22"/>
              </w:rPr>
              <w:pPrChange w:id="42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ABA1B2A" w14:textId="7E492E13"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27" w:author="Qian Zhou" w:date="2016-12-15T09:50:00Z"/>
                <w:rFonts w:ascii="Calibri" w:hAnsi="Calibri" w:cs="Calibri"/>
                <w:b/>
                <w:sz w:val="22"/>
                <w:szCs w:val="22"/>
              </w:rPr>
              <w:pPrChange w:id="42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429" w:author="Qian Zhou" w:date="2016-12-15T09:50:00Z">
              <w:r w:rsidRPr="00D124F8">
                <w:rPr>
                  <w:rFonts w:ascii="Calibri" w:hAnsi="Calibri" w:cs="Calibri"/>
                  <w:b/>
                  <w:sz w:val="22"/>
                  <w:szCs w:val="22"/>
                </w:rPr>
                <w:t>X</w:t>
              </w:r>
            </w:ins>
          </w:p>
        </w:tc>
        <w:tc>
          <w:tcPr>
            <w:tcW w:w="1080" w:type="dxa"/>
          </w:tcPr>
          <w:p w14:paraId="20B0CC76"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30" w:author="Qian Zhou" w:date="2016-12-15T09:50:00Z"/>
                <w:rFonts w:ascii="Calibri" w:hAnsi="Calibri" w:cs="Calibri"/>
                <w:b/>
                <w:sz w:val="22"/>
                <w:szCs w:val="22"/>
              </w:rPr>
              <w:pPrChange w:id="43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9A0992B"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32" w:author="Qian Zhou" w:date="2016-12-15T09:50:00Z"/>
                <w:rFonts w:ascii="Calibri" w:hAnsi="Calibri" w:cs="Calibri"/>
                <w:b/>
                <w:sz w:val="22"/>
                <w:szCs w:val="22"/>
              </w:rPr>
              <w:pPrChange w:id="433"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1981A1EC" w14:textId="77777777" w:rsidTr="00F12863">
        <w:trPr>
          <w:cnfStyle w:val="000000010000" w:firstRow="0" w:lastRow="0" w:firstColumn="0" w:lastColumn="0" w:oddVBand="0" w:evenVBand="0" w:oddHBand="0" w:evenHBand="1" w:firstRowFirstColumn="0" w:firstRowLastColumn="0" w:lastRowFirstColumn="0" w:lastRowLastColumn="0"/>
          <w:trHeight w:val="20"/>
          <w:ins w:id="434"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443ECCD3" w14:textId="4740957D" w:rsidR="006C21AA" w:rsidRPr="00405570" w:rsidRDefault="006C21AA" w:rsidP="00405570">
            <w:pPr>
              <w:pStyle w:val="hheading2"/>
              <w:jc w:val="both"/>
              <w:rPr>
                <w:ins w:id="435" w:author="Qian Zhou" w:date="2016-12-15T09:50:00Z"/>
                <w:rFonts w:ascii="Calibri" w:hAnsi="Calibri"/>
                <w:sz w:val="21"/>
                <w:rPrChange w:id="436" w:author="Qian Zhou" w:date="2016-12-15T09:50:00Z">
                  <w:rPr>
                    <w:ins w:id="437" w:author="Qian Zhou" w:date="2016-12-15T09:50:00Z"/>
                    <w:rFonts w:ascii="Calibri" w:hAnsi="Calibri" w:cs="Calibri"/>
                    <w:sz w:val="22"/>
                    <w:szCs w:val="22"/>
                  </w:rPr>
                </w:rPrChange>
              </w:rPr>
              <w:pPrChange w:id="438" w:author="Qian Zhou" w:date="2016-12-15T09:50:00Z">
                <w:pPr>
                  <w:pStyle w:val="hheading2"/>
                </w:pPr>
              </w:pPrChange>
            </w:pPr>
            <w:ins w:id="439" w:author="Qian Zhou" w:date="2016-12-15T09:50:00Z">
              <w:r w:rsidRPr="00405570">
                <w:rPr>
                  <w:rFonts w:ascii="Calibri" w:hAnsi="Calibri"/>
                  <w:sz w:val="21"/>
                  <w:rPrChange w:id="440" w:author="Qian Zhou" w:date="2016-12-15T09:50:00Z">
                    <w:rPr>
                      <w:rFonts w:ascii="Calibri" w:hAnsi="Calibri" w:cs="Calibri"/>
                      <w:sz w:val="22"/>
                      <w:szCs w:val="22"/>
                    </w:rPr>
                  </w:rPrChange>
                </w:rPr>
                <w:lastRenderedPageBreak/>
                <w:t>Create player model in server</w:t>
              </w:r>
            </w:ins>
          </w:p>
        </w:tc>
        <w:tc>
          <w:tcPr>
            <w:tcW w:w="1260" w:type="dxa"/>
          </w:tcPr>
          <w:p w14:paraId="38449BE9" w14:textId="7032A91E"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41" w:author="Qian Zhou" w:date="2016-12-15T09:50:00Z"/>
                <w:rFonts w:ascii="Calibri" w:hAnsi="Calibri" w:cs="Calibri"/>
                <w:b/>
                <w:sz w:val="22"/>
                <w:szCs w:val="22"/>
              </w:rPr>
              <w:pPrChange w:id="44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443" w:author="Qian Zhou" w:date="2016-12-15T09:50:00Z">
              <w:r w:rsidRPr="0054284B">
                <w:rPr>
                  <w:rFonts w:ascii="Calibri" w:hAnsi="Calibri" w:cs="Calibri"/>
                  <w:b/>
                  <w:sz w:val="22"/>
                  <w:szCs w:val="22"/>
                </w:rPr>
                <w:t>2</w:t>
              </w:r>
            </w:ins>
          </w:p>
        </w:tc>
        <w:tc>
          <w:tcPr>
            <w:tcW w:w="1080" w:type="dxa"/>
          </w:tcPr>
          <w:p w14:paraId="3B1E0AA5"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44" w:author="Qian Zhou" w:date="2016-12-15T09:50:00Z"/>
                <w:rFonts w:ascii="Calibri" w:hAnsi="Calibri" w:cs="Calibri"/>
                <w:b/>
                <w:sz w:val="22"/>
                <w:szCs w:val="22"/>
                <w:u w:val="single"/>
              </w:rPr>
              <w:pPrChange w:id="44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A8B1CFC"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46" w:author="Qian Zhou" w:date="2016-12-15T09:50:00Z"/>
                <w:rFonts w:ascii="Calibri" w:hAnsi="Calibri" w:cs="Calibri"/>
                <w:b/>
                <w:color w:val="FF0000"/>
                <w:sz w:val="22"/>
                <w:szCs w:val="22"/>
                <w:u w:val="single"/>
              </w:rPr>
              <w:pPrChange w:id="44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5E39623"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48" w:author="Qian Zhou" w:date="2016-12-15T09:50:00Z"/>
                <w:rFonts w:ascii="Calibri" w:hAnsi="Calibri" w:cs="Calibri"/>
                <w:b/>
                <w:sz w:val="22"/>
                <w:szCs w:val="22"/>
              </w:rPr>
              <w:pPrChange w:id="44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5703851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50" w:author="Qian Zhou" w:date="2016-12-15T09:50:00Z"/>
                <w:rFonts w:ascii="Calibri" w:hAnsi="Calibri" w:cs="Calibri"/>
                <w:b/>
                <w:sz w:val="22"/>
                <w:szCs w:val="22"/>
              </w:rPr>
              <w:pPrChange w:id="45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D15D564" w14:textId="1DC07768"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52" w:author="Qian Zhou" w:date="2016-12-15T09:50:00Z"/>
                <w:rFonts w:ascii="Calibri" w:hAnsi="Calibri" w:cs="Calibri"/>
                <w:b/>
                <w:sz w:val="22"/>
                <w:szCs w:val="22"/>
              </w:rPr>
              <w:pPrChange w:id="45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454" w:author="Qian Zhou" w:date="2016-12-15T09:50:00Z">
              <w:r w:rsidRPr="00D124F8">
                <w:rPr>
                  <w:rFonts w:ascii="Calibri" w:hAnsi="Calibri" w:cs="Calibri"/>
                  <w:b/>
                  <w:sz w:val="22"/>
                  <w:szCs w:val="22"/>
                </w:rPr>
                <w:t>X</w:t>
              </w:r>
            </w:ins>
          </w:p>
        </w:tc>
        <w:tc>
          <w:tcPr>
            <w:tcW w:w="1080" w:type="dxa"/>
          </w:tcPr>
          <w:p w14:paraId="09A837D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55" w:author="Qian Zhou" w:date="2016-12-15T09:50:00Z"/>
                <w:rFonts w:ascii="Calibri" w:hAnsi="Calibri" w:cs="Calibri"/>
                <w:b/>
                <w:sz w:val="22"/>
                <w:szCs w:val="22"/>
              </w:rPr>
              <w:pPrChange w:id="45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5731D22"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57" w:author="Qian Zhou" w:date="2016-12-15T09:50:00Z"/>
                <w:rFonts w:ascii="Calibri" w:hAnsi="Calibri" w:cs="Calibri"/>
                <w:b/>
                <w:sz w:val="22"/>
                <w:szCs w:val="22"/>
              </w:rPr>
              <w:pPrChange w:id="45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03426E8A" w14:textId="77777777" w:rsidTr="00F12863">
        <w:trPr>
          <w:cnfStyle w:val="000000100000" w:firstRow="0" w:lastRow="0" w:firstColumn="0" w:lastColumn="0" w:oddVBand="0" w:evenVBand="0" w:oddHBand="1" w:evenHBand="0" w:firstRowFirstColumn="0" w:firstRowLastColumn="0" w:lastRowFirstColumn="0" w:lastRowLastColumn="0"/>
          <w:trHeight w:val="20"/>
          <w:ins w:id="459"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0BAFB945" w14:textId="65483CD8" w:rsidR="006C21AA" w:rsidRPr="00405570" w:rsidRDefault="006C21AA" w:rsidP="00405570">
            <w:pPr>
              <w:pStyle w:val="hheading2"/>
              <w:jc w:val="both"/>
              <w:rPr>
                <w:ins w:id="460" w:author="Qian Zhou" w:date="2016-12-15T09:50:00Z"/>
                <w:rFonts w:ascii="Calibri" w:hAnsi="Calibri"/>
                <w:sz w:val="21"/>
                <w:rPrChange w:id="461" w:author="Qian Zhou" w:date="2016-12-15T09:50:00Z">
                  <w:rPr>
                    <w:ins w:id="462" w:author="Qian Zhou" w:date="2016-12-15T09:50:00Z"/>
                    <w:rFonts w:ascii="Calibri" w:hAnsi="Calibri" w:cs="Calibri"/>
                    <w:sz w:val="22"/>
                    <w:szCs w:val="22"/>
                  </w:rPr>
                </w:rPrChange>
              </w:rPr>
              <w:pPrChange w:id="463" w:author="Qian Zhou" w:date="2016-12-15T09:50:00Z">
                <w:pPr>
                  <w:pStyle w:val="hheading2"/>
                </w:pPr>
              </w:pPrChange>
            </w:pPr>
            <w:ins w:id="464" w:author="Qian Zhou" w:date="2016-12-15T09:50:00Z">
              <w:r w:rsidRPr="00405570">
                <w:rPr>
                  <w:rFonts w:ascii="Calibri" w:hAnsi="Calibri" w:cs="Calibri"/>
                  <w:sz w:val="21"/>
                  <w:szCs w:val="22"/>
                </w:rPr>
                <w:t>Comm.</w:t>
              </w:r>
              <w:r>
                <w:rPr>
                  <w:rFonts w:ascii="Calibri" w:hAnsi="Calibri" w:cs="Calibri"/>
                  <w:sz w:val="21"/>
                  <w:szCs w:val="22"/>
                </w:rPr>
                <w:t xml:space="preserve"> Between </w:t>
              </w:r>
              <w:r w:rsidRPr="00405570">
                <w:rPr>
                  <w:rFonts w:ascii="Calibri" w:hAnsi="Calibri" w:cs="Calibri"/>
                  <w:sz w:val="21"/>
                  <w:szCs w:val="22"/>
                </w:rPr>
                <w:t>ser/cli</w:t>
              </w:r>
            </w:ins>
          </w:p>
        </w:tc>
        <w:tc>
          <w:tcPr>
            <w:tcW w:w="1260" w:type="dxa"/>
          </w:tcPr>
          <w:p w14:paraId="6F633832" w14:textId="50E444D5"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65" w:author="Qian Zhou" w:date="2016-12-15T09:50:00Z"/>
                <w:rFonts w:ascii="Calibri" w:hAnsi="Calibri" w:cs="Calibri"/>
                <w:b/>
                <w:sz w:val="22"/>
                <w:szCs w:val="22"/>
              </w:rPr>
              <w:pPrChange w:id="46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467" w:author="Qian Zhou" w:date="2016-12-15T09:50:00Z">
              <w:r w:rsidRPr="0054284B">
                <w:rPr>
                  <w:rFonts w:ascii="Calibri" w:hAnsi="Calibri" w:cs="Calibri"/>
                  <w:b/>
                  <w:sz w:val="22"/>
                  <w:szCs w:val="22"/>
                </w:rPr>
                <w:t>4</w:t>
              </w:r>
            </w:ins>
          </w:p>
        </w:tc>
        <w:tc>
          <w:tcPr>
            <w:tcW w:w="1080" w:type="dxa"/>
          </w:tcPr>
          <w:p w14:paraId="4C6FD5D7"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68" w:author="Qian Zhou" w:date="2016-12-15T09:50:00Z"/>
                <w:rFonts w:ascii="Calibri" w:hAnsi="Calibri" w:cs="Calibri"/>
                <w:b/>
                <w:sz w:val="22"/>
                <w:szCs w:val="22"/>
                <w:u w:val="single"/>
              </w:rPr>
              <w:pPrChange w:id="46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96B86B9"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70" w:author="Qian Zhou" w:date="2016-12-15T09:50:00Z"/>
                <w:rFonts w:ascii="Calibri" w:hAnsi="Calibri" w:cs="Calibri"/>
                <w:b/>
                <w:color w:val="FF0000"/>
                <w:sz w:val="22"/>
                <w:szCs w:val="22"/>
                <w:u w:val="single"/>
              </w:rPr>
              <w:pPrChange w:id="47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D1C5D72"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72" w:author="Qian Zhou" w:date="2016-12-15T09:50:00Z"/>
                <w:rFonts w:ascii="Calibri" w:hAnsi="Calibri" w:cs="Calibri"/>
                <w:b/>
                <w:sz w:val="22"/>
                <w:szCs w:val="22"/>
              </w:rPr>
              <w:pPrChange w:id="473"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439AA2B"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74" w:author="Qian Zhou" w:date="2016-12-15T09:50:00Z"/>
                <w:rFonts w:ascii="Calibri" w:hAnsi="Calibri" w:cs="Calibri"/>
                <w:b/>
                <w:sz w:val="22"/>
                <w:szCs w:val="22"/>
              </w:rPr>
              <w:pPrChange w:id="47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341FF9A" w14:textId="60318A00"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76" w:author="Qian Zhou" w:date="2016-12-15T09:50:00Z"/>
                <w:rFonts w:ascii="Calibri" w:hAnsi="Calibri" w:cs="Calibri"/>
                <w:b/>
                <w:sz w:val="22"/>
                <w:szCs w:val="22"/>
              </w:rPr>
              <w:pPrChange w:id="477"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5F77177" w14:textId="67880E0B"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78" w:author="Qian Zhou" w:date="2016-12-15T09:50:00Z"/>
                <w:rFonts w:ascii="Calibri" w:hAnsi="Calibri" w:cs="Calibri"/>
                <w:b/>
                <w:sz w:val="22"/>
                <w:szCs w:val="22"/>
              </w:rPr>
              <w:pPrChange w:id="479"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480" w:author="Qian Zhou" w:date="2016-12-15T09:50:00Z">
              <w:r w:rsidRPr="00D124F8">
                <w:rPr>
                  <w:rFonts w:ascii="Calibri" w:hAnsi="Calibri" w:cs="Calibri"/>
                  <w:b/>
                  <w:sz w:val="22"/>
                  <w:szCs w:val="22"/>
                </w:rPr>
                <w:t>X</w:t>
              </w:r>
            </w:ins>
          </w:p>
        </w:tc>
        <w:tc>
          <w:tcPr>
            <w:tcW w:w="1080" w:type="dxa"/>
          </w:tcPr>
          <w:p w14:paraId="70C8B6BF"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481" w:author="Qian Zhou" w:date="2016-12-15T09:50:00Z"/>
                <w:rFonts w:ascii="Calibri" w:hAnsi="Calibri" w:cs="Calibri"/>
                <w:b/>
                <w:sz w:val="22"/>
                <w:szCs w:val="22"/>
              </w:rPr>
              <w:pPrChange w:id="48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27A58CB8" w14:textId="77777777" w:rsidTr="00F12863">
        <w:trPr>
          <w:cnfStyle w:val="000000010000" w:firstRow="0" w:lastRow="0" w:firstColumn="0" w:lastColumn="0" w:oddVBand="0" w:evenVBand="0" w:oddHBand="0" w:evenHBand="1" w:firstRowFirstColumn="0" w:firstRowLastColumn="0" w:lastRowFirstColumn="0" w:lastRowLastColumn="0"/>
          <w:trHeight w:val="20"/>
          <w:ins w:id="483"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C3022D9" w14:textId="49C6871D" w:rsidR="006C21AA" w:rsidRPr="00405570" w:rsidRDefault="006C21AA" w:rsidP="00405570">
            <w:pPr>
              <w:pStyle w:val="hheading2"/>
              <w:jc w:val="both"/>
              <w:rPr>
                <w:ins w:id="484" w:author="Qian Zhou" w:date="2016-12-15T09:50:00Z"/>
                <w:rFonts w:ascii="Calibri" w:hAnsi="Calibri" w:cs="Calibri"/>
                <w:sz w:val="21"/>
                <w:szCs w:val="22"/>
              </w:rPr>
            </w:pPr>
            <w:ins w:id="485" w:author="Qian Zhou" w:date="2016-12-15T09:50:00Z">
              <w:r w:rsidRPr="00405570">
                <w:rPr>
                  <w:rFonts w:ascii="Calibri" w:hAnsi="Calibri"/>
                  <w:sz w:val="21"/>
                  <w:rPrChange w:id="486" w:author="Qian Zhou" w:date="2016-12-15T09:50:00Z">
                    <w:rPr>
                      <w:rFonts w:ascii="Calibri" w:hAnsi="Calibri" w:cs="Calibri"/>
                      <w:sz w:val="22"/>
                      <w:szCs w:val="22"/>
                    </w:rPr>
                  </w:rPrChange>
                </w:rPr>
                <w:t>Visibility- server</w:t>
              </w:r>
            </w:ins>
          </w:p>
        </w:tc>
        <w:tc>
          <w:tcPr>
            <w:tcW w:w="1260" w:type="dxa"/>
          </w:tcPr>
          <w:p w14:paraId="4DB5996D" w14:textId="35B8D8E4"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87" w:author="Qian Zhou" w:date="2016-12-15T09:50:00Z"/>
                <w:rFonts w:ascii="Calibri" w:hAnsi="Calibri" w:cs="Calibri"/>
                <w:b/>
                <w:sz w:val="22"/>
                <w:szCs w:val="22"/>
              </w:rPr>
            </w:pPr>
            <w:ins w:id="488" w:author="Qian Zhou" w:date="2016-12-15T09:50:00Z">
              <w:r w:rsidRPr="0054284B">
                <w:rPr>
                  <w:rFonts w:ascii="Calibri" w:hAnsi="Calibri" w:cs="Calibri"/>
                  <w:b/>
                  <w:sz w:val="22"/>
                  <w:szCs w:val="22"/>
                </w:rPr>
                <w:t>4</w:t>
              </w:r>
            </w:ins>
          </w:p>
        </w:tc>
        <w:tc>
          <w:tcPr>
            <w:tcW w:w="1080" w:type="dxa"/>
          </w:tcPr>
          <w:p w14:paraId="4ACBC616"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89" w:author="Qian Zhou" w:date="2016-12-15T09:50:00Z"/>
                <w:rFonts w:ascii="Calibri" w:hAnsi="Calibri" w:cs="Calibri"/>
                <w:b/>
                <w:sz w:val="22"/>
                <w:szCs w:val="22"/>
                <w:u w:val="single"/>
              </w:rPr>
            </w:pPr>
          </w:p>
        </w:tc>
        <w:tc>
          <w:tcPr>
            <w:tcW w:w="1080" w:type="dxa"/>
          </w:tcPr>
          <w:p w14:paraId="067B0B85"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0" w:author="Qian Zhou" w:date="2016-12-15T09:50:00Z"/>
                <w:rFonts w:ascii="Calibri" w:hAnsi="Calibri" w:cs="Calibri"/>
                <w:b/>
                <w:color w:val="FF0000"/>
                <w:sz w:val="22"/>
                <w:szCs w:val="22"/>
                <w:u w:val="single"/>
              </w:rPr>
            </w:pPr>
          </w:p>
        </w:tc>
        <w:tc>
          <w:tcPr>
            <w:tcW w:w="1080" w:type="dxa"/>
          </w:tcPr>
          <w:p w14:paraId="3975926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1" w:author="Qian Zhou" w:date="2016-12-15T09:50:00Z"/>
                <w:rFonts w:ascii="Calibri" w:hAnsi="Calibri" w:cs="Calibri"/>
                <w:b/>
                <w:sz w:val="22"/>
                <w:szCs w:val="22"/>
              </w:rPr>
            </w:pPr>
          </w:p>
        </w:tc>
        <w:tc>
          <w:tcPr>
            <w:tcW w:w="1080" w:type="dxa"/>
          </w:tcPr>
          <w:p w14:paraId="6E7E763F"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2" w:author="Qian Zhou" w:date="2016-12-15T09:50:00Z"/>
                <w:rFonts w:ascii="Calibri" w:hAnsi="Calibri" w:cs="Calibri"/>
                <w:b/>
                <w:sz w:val="22"/>
                <w:szCs w:val="22"/>
              </w:rPr>
            </w:pPr>
          </w:p>
        </w:tc>
        <w:tc>
          <w:tcPr>
            <w:tcW w:w="1080" w:type="dxa"/>
          </w:tcPr>
          <w:p w14:paraId="048B4042"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3" w:author="Qian Zhou" w:date="2016-12-15T09:50:00Z"/>
                <w:rFonts w:ascii="Calibri" w:hAnsi="Calibri" w:cs="Calibri"/>
                <w:b/>
                <w:sz w:val="22"/>
                <w:szCs w:val="22"/>
              </w:rPr>
            </w:pPr>
          </w:p>
        </w:tc>
        <w:tc>
          <w:tcPr>
            <w:tcW w:w="1080" w:type="dxa"/>
          </w:tcPr>
          <w:p w14:paraId="6D2CD0B5" w14:textId="441EB5C6"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4" w:author="Qian Zhou" w:date="2016-12-15T09:50:00Z"/>
                <w:rFonts w:ascii="Calibri" w:hAnsi="Calibri" w:cs="Calibri"/>
                <w:b/>
                <w:sz w:val="22"/>
                <w:szCs w:val="22"/>
              </w:rPr>
            </w:pPr>
            <w:ins w:id="495" w:author="Qian Zhou" w:date="2016-12-15T09:50:00Z">
              <w:r w:rsidRPr="00D124F8">
                <w:rPr>
                  <w:rFonts w:ascii="Calibri" w:hAnsi="Calibri" w:cs="Calibri"/>
                  <w:b/>
                  <w:sz w:val="22"/>
                  <w:szCs w:val="22"/>
                </w:rPr>
                <w:t>X</w:t>
              </w:r>
            </w:ins>
          </w:p>
        </w:tc>
        <w:tc>
          <w:tcPr>
            <w:tcW w:w="1080" w:type="dxa"/>
          </w:tcPr>
          <w:p w14:paraId="6B4F9A73"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496" w:author="Qian Zhou" w:date="2016-12-15T09:50:00Z"/>
                <w:rFonts w:ascii="Calibri" w:hAnsi="Calibri" w:cs="Calibri"/>
                <w:b/>
                <w:sz w:val="22"/>
                <w:szCs w:val="22"/>
              </w:rPr>
            </w:pPr>
          </w:p>
        </w:tc>
      </w:tr>
      <w:tr w:rsidR="006C21AA" w14:paraId="535E31EC" w14:textId="77777777" w:rsidTr="00F12863">
        <w:trPr>
          <w:cnfStyle w:val="000000100000" w:firstRow="0" w:lastRow="0" w:firstColumn="0" w:lastColumn="0" w:oddVBand="0" w:evenVBand="0" w:oddHBand="1" w:evenHBand="0" w:firstRowFirstColumn="0" w:firstRowLastColumn="0" w:lastRowFirstColumn="0" w:lastRowLastColumn="0"/>
          <w:trHeight w:val="20"/>
          <w:ins w:id="49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5C27DEB1" w14:textId="7DFAAF82" w:rsidR="006C21AA" w:rsidRPr="00405570" w:rsidRDefault="006C21AA" w:rsidP="00405570">
            <w:pPr>
              <w:pStyle w:val="hheading2"/>
              <w:jc w:val="both"/>
              <w:rPr>
                <w:ins w:id="498" w:author="Qian Zhou" w:date="2016-12-15T09:50:00Z"/>
                <w:rFonts w:ascii="Calibri" w:hAnsi="Calibri"/>
                <w:sz w:val="21"/>
                <w:rPrChange w:id="499" w:author="Qian Zhou" w:date="2016-12-15T09:50:00Z">
                  <w:rPr>
                    <w:ins w:id="500" w:author="Qian Zhou" w:date="2016-12-15T09:50:00Z"/>
                    <w:rFonts w:ascii="Calibri" w:hAnsi="Calibri" w:cs="Calibri"/>
                    <w:sz w:val="22"/>
                    <w:szCs w:val="22"/>
                  </w:rPr>
                </w:rPrChange>
              </w:rPr>
              <w:pPrChange w:id="501" w:author="Qian Zhou" w:date="2016-12-15T09:50:00Z">
                <w:pPr>
                  <w:pStyle w:val="hheading2"/>
                </w:pPr>
              </w:pPrChange>
            </w:pPr>
            <w:ins w:id="502" w:author="Qian Zhou" w:date="2016-12-15T09:50:00Z">
              <w:r w:rsidRPr="00405570">
                <w:rPr>
                  <w:rFonts w:ascii="Calibri" w:hAnsi="Calibri"/>
                  <w:sz w:val="21"/>
                  <w:rPrChange w:id="503" w:author="Qian Zhou" w:date="2016-12-15T09:50:00Z">
                    <w:rPr>
                      <w:rFonts w:ascii="Calibri" w:hAnsi="Calibri" w:cs="Calibri"/>
                      <w:sz w:val="22"/>
                      <w:szCs w:val="22"/>
                    </w:rPr>
                  </w:rPrChange>
                </w:rPr>
                <w:t>Visibility- client</w:t>
              </w:r>
            </w:ins>
          </w:p>
        </w:tc>
        <w:tc>
          <w:tcPr>
            <w:tcW w:w="1260" w:type="dxa"/>
          </w:tcPr>
          <w:p w14:paraId="00970911" w14:textId="55DC2796"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04" w:author="Qian Zhou" w:date="2016-12-15T09:50:00Z"/>
                <w:rFonts w:ascii="Calibri" w:hAnsi="Calibri" w:cs="Calibri"/>
                <w:b/>
                <w:sz w:val="22"/>
                <w:szCs w:val="22"/>
              </w:rPr>
              <w:pPrChange w:id="50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506" w:author="Qian Zhou" w:date="2016-12-15T09:50:00Z">
              <w:r w:rsidRPr="0054284B">
                <w:rPr>
                  <w:rFonts w:ascii="Calibri" w:hAnsi="Calibri" w:cs="Calibri"/>
                  <w:b/>
                  <w:sz w:val="22"/>
                  <w:szCs w:val="22"/>
                </w:rPr>
                <w:t>4</w:t>
              </w:r>
            </w:ins>
          </w:p>
        </w:tc>
        <w:tc>
          <w:tcPr>
            <w:tcW w:w="1080" w:type="dxa"/>
          </w:tcPr>
          <w:p w14:paraId="3D437FB5"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07" w:author="Qian Zhou" w:date="2016-12-15T09:50:00Z"/>
                <w:rFonts w:ascii="Calibri" w:hAnsi="Calibri" w:cs="Calibri"/>
                <w:b/>
                <w:sz w:val="22"/>
                <w:szCs w:val="22"/>
                <w:u w:val="single"/>
              </w:rPr>
              <w:pPrChange w:id="50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618714E0"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09" w:author="Qian Zhou" w:date="2016-12-15T09:50:00Z"/>
                <w:rFonts w:ascii="Calibri" w:hAnsi="Calibri" w:cs="Calibri"/>
                <w:b/>
                <w:color w:val="FF0000"/>
                <w:sz w:val="22"/>
                <w:szCs w:val="22"/>
                <w:u w:val="single"/>
              </w:rPr>
              <w:pPrChange w:id="51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638BDAE"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11" w:author="Qian Zhou" w:date="2016-12-15T09:50:00Z"/>
                <w:rFonts w:ascii="Calibri" w:hAnsi="Calibri" w:cs="Calibri"/>
                <w:b/>
                <w:sz w:val="22"/>
                <w:szCs w:val="22"/>
              </w:rPr>
              <w:pPrChange w:id="51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9D169B2"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13" w:author="Qian Zhou" w:date="2016-12-15T09:50:00Z"/>
                <w:rFonts w:ascii="Calibri" w:hAnsi="Calibri" w:cs="Calibri"/>
                <w:b/>
                <w:sz w:val="22"/>
                <w:szCs w:val="22"/>
              </w:rPr>
              <w:pPrChange w:id="51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1D08EF5"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15" w:author="Qian Zhou" w:date="2016-12-15T09:50:00Z"/>
                <w:rFonts w:ascii="Calibri" w:hAnsi="Calibri" w:cs="Calibri"/>
                <w:b/>
                <w:sz w:val="22"/>
                <w:szCs w:val="22"/>
              </w:rPr>
              <w:pPrChange w:id="51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90916D0" w14:textId="79E78E63"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17" w:author="Qian Zhou" w:date="2016-12-15T09:50:00Z"/>
                <w:rFonts w:ascii="Calibri" w:hAnsi="Calibri" w:cs="Calibri"/>
                <w:b/>
                <w:sz w:val="22"/>
                <w:szCs w:val="22"/>
              </w:rPr>
              <w:pPrChange w:id="51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CBCD9D1" w14:textId="434E778E"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19" w:author="Qian Zhou" w:date="2016-12-15T09:50:00Z"/>
                <w:rFonts w:ascii="Calibri" w:hAnsi="Calibri" w:cs="Calibri"/>
                <w:b/>
                <w:sz w:val="22"/>
                <w:szCs w:val="22"/>
              </w:rPr>
              <w:pPrChange w:id="52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521" w:author="Qian Zhou" w:date="2016-12-15T09:50:00Z">
              <w:r w:rsidRPr="00D124F8">
                <w:rPr>
                  <w:rFonts w:ascii="Calibri" w:hAnsi="Calibri" w:cs="Calibri"/>
                  <w:b/>
                  <w:sz w:val="22"/>
                  <w:szCs w:val="22"/>
                </w:rPr>
                <w:t>X</w:t>
              </w:r>
            </w:ins>
          </w:p>
        </w:tc>
      </w:tr>
      <w:tr w:rsidR="006C21AA" w14:paraId="06D19C4B" w14:textId="77777777" w:rsidTr="00F12863">
        <w:trPr>
          <w:cnfStyle w:val="000000010000" w:firstRow="0" w:lastRow="0" w:firstColumn="0" w:lastColumn="0" w:oddVBand="0" w:evenVBand="0" w:oddHBand="0" w:evenHBand="1" w:firstRowFirstColumn="0" w:firstRowLastColumn="0" w:lastRowFirstColumn="0" w:lastRowLastColumn="0"/>
          <w:trHeight w:val="611"/>
          <w:ins w:id="522"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0BF0B26E" w14:textId="1929F8E4" w:rsidR="006C21AA" w:rsidRPr="00405570" w:rsidRDefault="006C21AA" w:rsidP="00405570">
            <w:pPr>
              <w:pStyle w:val="hheading2"/>
              <w:jc w:val="both"/>
              <w:rPr>
                <w:ins w:id="523" w:author="Qian Zhou" w:date="2016-12-15T09:50:00Z"/>
                <w:rFonts w:ascii="Calibri" w:hAnsi="Calibri"/>
                <w:sz w:val="21"/>
                <w:rPrChange w:id="524" w:author="Qian Zhou" w:date="2016-12-15T09:50:00Z">
                  <w:rPr>
                    <w:ins w:id="525" w:author="Qian Zhou" w:date="2016-12-15T09:50:00Z"/>
                    <w:rFonts w:ascii="Calibri" w:hAnsi="Calibri" w:cs="Calibri"/>
                    <w:sz w:val="22"/>
                    <w:szCs w:val="22"/>
                  </w:rPr>
                </w:rPrChange>
              </w:rPr>
              <w:pPrChange w:id="526" w:author="Qian Zhou" w:date="2016-12-15T09:50:00Z">
                <w:pPr>
                  <w:pStyle w:val="hheading2"/>
                </w:pPr>
              </w:pPrChange>
            </w:pPr>
            <w:ins w:id="527" w:author="Qian Zhou" w:date="2016-12-15T09:50:00Z">
              <w:r w:rsidRPr="00405570">
                <w:rPr>
                  <w:rFonts w:ascii="Calibri" w:hAnsi="Calibri"/>
                  <w:sz w:val="21"/>
                  <w:rPrChange w:id="528" w:author="Qian Zhou" w:date="2016-12-15T09:50:00Z">
                    <w:rPr>
                      <w:rFonts w:ascii="Calibri" w:hAnsi="Calibri" w:cs="Calibri"/>
                      <w:sz w:val="22"/>
                      <w:szCs w:val="22"/>
                    </w:rPr>
                  </w:rPrChange>
                </w:rPr>
                <w:t>Move.- update playrPos</w:t>
              </w:r>
            </w:ins>
          </w:p>
        </w:tc>
        <w:tc>
          <w:tcPr>
            <w:tcW w:w="1260" w:type="dxa"/>
          </w:tcPr>
          <w:p w14:paraId="2BF9E414" w14:textId="368C1B18"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29" w:author="Qian Zhou" w:date="2016-12-15T09:50:00Z"/>
                <w:rFonts w:ascii="Calibri" w:hAnsi="Calibri" w:cs="Calibri"/>
                <w:b/>
                <w:sz w:val="22"/>
                <w:szCs w:val="22"/>
              </w:rPr>
              <w:pPrChange w:id="530"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531" w:author="Qian Zhou" w:date="2016-12-15T09:50:00Z">
              <w:r w:rsidRPr="0054284B">
                <w:rPr>
                  <w:rFonts w:ascii="Calibri" w:hAnsi="Calibri" w:cs="Calibri"/>
                  <w:b/>
                  <w:sz w:val="22"/>
                  <w:szCs w:val="22"/>
                </w:rPr>
                <w:t>2</w:t>
              </w:r>
            </w:ins>
          </w:p>
        </w:tc>
        <w:tc>
          <w:tcPr>
            <w:tcW w:w="1080" w:type="dxa"/>
          </w:tcPr>
          <w:p w14:paraId="2CAF9CFF"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32" w:author="Qian Zhou" w:date="2016-12-15T09:50:00Z"/>
                <w:rFonts w:ascii="Calibri" w:hAnsi="Calibri" w:cs="Calibri"/>
                <w:b/>
                <w:sz w:val="22"/>
                <w:szCs w:val="22"/>
                <w:u w:val="single"/>
              </w:rPr>
              <w:pPrChange w:id="53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826B249"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34" w:author="Qian Zhou" w:date="2016-12-15T09:50:00Z"/>
                <w:rFonts w:ascii="Calibri" w:hAnsi="Calibri" w:cs="Calibri"/>
                <w:b/>
                <w:color w:val="FF0000"/>
                <w:sz w:val="22"/>
                <w:szCs w:val="22"/>
                <w:u w:val="single"/>
              </w:rPr>
              <w:pPrChange w:id="53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F927795"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36" w:author="Qian Zhou" w:date="2016-12-15T09:50:00Z"/>
                <w:rFonts w:ascii="Calibri" w:hAnsi="Calibri" w:cs="Calibri"/>
                <w:b/>
                <w:sz w:val="22"/>
                <w:szCs w:val="22"/>
                <w:u w:val="single"/>
              </w:rPr>
              <w:pPrChange w:id="53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1025989"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38" w:author="Qian Zhou" w:date="2016-12-15T09:50:00Z"/>
                <w:rFonts w:ascii="Calibri" w:hAnsi="Calibri" w:cs="Calibri"/>
                <w:b/>
                <w:sz w:val="22"/>
                <w:szCs w:val="22"/>
              </w:rPr>
              <w:pPrChange w:id="53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72319E67"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40" w:author="Qian Zhou" w:date="2016-12-15T09:50:00Z"/>
                <w:rFonts w:ascii="Calibri" w:hAnsi="Calibri" w:cs="Calibri"/>
                <w:b/>
                <w:sz w:val="22"/>
                <w:szCs w:val="22"/>
              </w:rPr>
              <w:pPrChange w:id="54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7496DA1D" w14:textId="37F83DF6"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42" w:author="Qian Zhou" w:date="2016-12-15T09:50:00Z"/>
                <w:rFonts w:ascii="Calibri" w:hAnsi="Calibri" w:cs="Calibri"/>
                <w:b/>
                <w:sz w:val="22"/>
                <w:szCs w:val="22"/>
              </w:rPr>
              <w:pPrChange w:id="54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544" w:author="Qian Zhou" w:date="2016-12-15T09:50:00Z">
              <w:r w:rsidRPr="00D124F8">
                <w:rPr>
                  <w:rFonts w:ascii="Calibri" w:hAnsi="Calibri" w:cs="Calibri"/>
                  <w:b/>
                  <w:sz w:val="22"/>
                  <w:szCs w:val="22"/>
                </w:rPr>
                <w:t>X</w:t>
              </w:r>
            </w:ins>
          </w:p>
        </w:tc>
        <w:tc>
          <w:tcPr>
            <w:tcW w:w="1080" w:type="dxa"/>
          </w:tcPr>
          <w:p w14:paraId="5A3A7EBF" w14:textId="496DE2D4"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45" w:author="Qian Zhou" w:date="2016-12-15T09:50:00Z"/>
                <w:rFonts w:ascii="Calibri" w:hAnsi="Calibri" w:cs="Calibri"/>
                <w:b/>
                <w:sz w:val="22"/>
                <w:szCs w:val="22"/>
              </w:rPr>
              <w:pPrChange w:id="54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03ACB22A" w14:textId="77777777" w:rsidTr="00F12863">
        <w:trPr>
          <w:cnfStyle w:val="000000100000" w:firstRow="0" w:lastRow="0" w:firstColumn="0" w:lastColumn="0" w:oddVBand="0" w:evenVBand="0" w:oddHBand="1" w:evenHBand="0" w:firstRowFirstColumn="0" w:firstRowLastColumn="0" w:lastRowFirstColumn="0" w:lastRowLastColumn="0"/>
          <w:trHeight w:val="20"/>
          <w:ins w:id="54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E3CB5A2" w14:textId="7FCC31A8" w:rsidR="006C21AA" w:rsidRPr="00405570" w:rsidRDefault="006C21AA" w:rsidP="00405570">
            <w:pPr>
              <w:pStyle w:val="hheading2"/>
              <w:jc w:val="both"/>
              <w:rPr>
                <w:ins w:id="548" w:author="Qian Zhou" w:date="2016-12-15T09:50:00Z"/>
                <w:rFonts w:ascii="Calibri" w:hAnsi="Calibri"/>
                <w:sz w:val="21"/>
                <w:rPrChange w:id="549" w:author="Qian Zhou" w:date="2016-12-15T09:50:00Z">
                  <w:rPr>
                    <w:ins w:id="550" w:author="Qian Zhou" w:date="2016-12-15T09:50:00Z"/>
                    <w:rFonts w:ascii="Calibri" w:hAnsi="Calibri" w:cs="Calibri"/>
                    <w:sz w:val="22"/>
                    <w:szCs w:val="22"/>
                  </w:rPr>
                </w:rPrChange>
              </w:rPr>
              <w:pPrChange w:id="551" w:author="Qian Zhou" w:date="2016-12-15T09:50:00Z">
                <w:pPr>
                  <w:pStyle w:val="hheading2"/>
                </w:pPr>
              </w:pPrChange>
            </w:pPr>
            <w:ins w:id="552" w:author="Qian Zhou" w:date="2016-12-15T09:50:00Z">
              <w:r w:rsidRPr="00405570">
                <w:rPr>
                  <w:rFonts w:ascii="Calibri" w:hAnsi="Calibri"/>
                  <w:sz w:val="21"/>
                  <w:rPrChange w:id="553" w:author="Qian Zhou" w:date="2016-12-15T09:50:00Z">
                    <w:rPr>
                      <w:rFonts w:ascii="Calibri" w:hAnsi="Calibri" w:cs="Calibri"/>
                      <w:sz w:val="22"/>
                      <w:szCs w:val="22"/>
                    </w:rPr>
                  </w:rPrChange>
                </w:rPr>
                <w:t>Score- model</w:t>
              </w:r>
            </w:ins>
          </w:p>
        </w:tc>
        <w:tc>
          <w:tcPr>
            <w:tcW w:w="1260" w:type="dxa"/>
          </w:tcPr>
          <w:p w14:paraId="6A10E2BD" w14:textId="495B1EF5"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54" w:author="Qian Zhou" w:date="2016-12-15T09:50:00Z"/>
                <w:rFonts w:ascii="Calibri" w:hAnsi="Calibri" w:cs="Calibri"/>
                <w:b/>
                <w:sz w:val="22"/>
                <w:szCs w:val="22"/>
              </w:rPr>
              <w:pPrChange w:id="55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556" w:author="Qian Zhou" w:date="2016-12-15T09:50:00Z">
              <w:r w:rsidRPr="0054284B">
                <w:rPr>
                  <w:rFonts w:ascii="Calibri" w:hAnsi="Calibri" w:cs="Calibri"/>
                  <w:b/>
                  <w:sz w:val="22"/>
                  <w:szCs w:val="22"/>
                </w:rPr>
                <w:t>4</w:t>
              </w:r>
            </w:ins>
          </w:p>
        </w:tc>
        <w:tc>
          <w:tcPr>
            <w:tcW w:w="1080" w:type="dxa"/>
          </w:tcPr>
          <w:p w14:paraId="24D7532A"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57" w:author="Qian Zhou" w:date="2016-12-15T09:50:00Z"/>
                <w:rFonts w:ascii="Calibri" w:hAnsi="Calibri" w:cs="Calibri"/>
                <w:b/>
                <w:sz w:val="22"/>
                <w:szCs w:val="22"/>
                <w:u w:val="single"/>
              </w:rPr>
              <w:pPrChange w:id="55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39E3850"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59" w:author="Qian Zhou" w:date="2016-12-15T09:50:00Z"/>
                <w:rFonts w:ascii="Calibri" w:hAnsi="Calibri" w:cs="Calibri"/>
                <w:b/>
                <w:color w:val="FF0000"/>
                <w:sz w:val="22"/>
                <w:szCs w:val="22"/>
                <w:u w:val="single"/>
              </w:rPr>
              <w:pPrChange w:id="56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7E34EE6"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61" w:author="Qian Zhou" w:date="2016-12-15T09:50:00Z"/>
                <w:rFonts w:ascii="Calibri" w:hAnsi="Calibri" w:cs="Calibri"/>
                <w:b/>
                <w:sz w:val="22"/>
                <w:szCs w:val="22"/>
                <w:u w:val="single"/>
              </w:rPr>
              <w:pPrChange w:id="56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6568E85"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63" w:author="Qian Zhou" w:date="2016-12-15T09:50:00Z"/>
                <w:rFonts w:ascii="Calibri" w:hAnsi="Calibri" w:cs="Calibri"/>
                <w:b/>
                <w:sz w:val="22"/>
                <w:szCs w:val="22"/>
              </w:rPr>
              <w:pPrChange w:id="56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1A64A4D"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65" w:author="Qian Zhou" w:date="2016-12-15T09:50:00Z"/>
                <w:rFonts w:ascii="Calibri" w:hAnsi="Calibri" w:cs="Calibri"/>
                <w:b/>
                <w:sz w:val="22"/>
                <w:szCs w:val="22"/>
              </w:rPr>
              <w:pPrChange w:id="56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37D387A" w14:textId="175EACB9"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67" w:author="Qian Zhou" w:date="2016-12-15T09:50:00Z"/>
                <w:rFonts w:ascii="Calibri" w:hAnsi="Calibri" w:cs="Calibri"/>
                <w:b/>
                <w:sz w:val="22"/>
                <w:szCs w:val="22"/>
              </w:rPr>
              <w:pPrChange w:id="56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569" w:author="Qian Zhou" w:date="2016-12-15T09:50:00Z">
              <w:r w:rsidRPr="00D124F8">
                <w:rPr>
                  <w:rFonts w:ascii="Calibri" w:hAnsi="Calibri" w:cs="Calibri"/>
                  <w:b/>
                  <w:sz w:val="22"/>
                  <w:szCs w:val="22"/>
                </w:rPr>
                <w:t>X</w:t>
              </w:r>
            </w:ins>
          </w:p>
        </w:tc>
        <w:tc>
          <w:tcPr>
            <w:tcW w:w="1080" w:type="dxa"/>
          </w:tcPr>
          <w:p w14:paraId="15EC6542"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570" w:author="Qian Zhou" w:date="2016-12-15T09:50:00Z"/>
                <w:rFonts w:ascii="Calibri" w:hAnsi="Calibri" w:cs="Calibri"/>
                <w:b/>
                <w:sz w:val="22"/>
                <w:szCs w:val="22"/>
              </w:rPr>
              <w:pPrChange w:id="571"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r>
      <w:tr w:rsidR="006C21AA" w14:paraId="72B250D9" w14:textId="77777777" w:rsidTr="00F12863">
        <w:trPr>
          <w:cnfStyle w:val="000000010000" w:firstRow="0" w:lastRow="0" w:firstColumn="0" w:lastColumn="0" w:oddVBand="0" w:evenVBand="0" w:oddHBand="0" w:evenHBand="1" w:firstRowFirstColumn="0" w:firstRowLastColumn="0" w:lastRowFirstColumn="0" w:lastRowLastColumn="0"/>
          <w:trHeight w:val="519"/>
          <w:ins w:id="572"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658A5491" w14:textId="0A12C00E" w:rsidR="006C21AA" w:rsidRPr="00405570" w:rsidRDefault="006C21AA" w:rsidP="00405570">
            <w:pPr>
              <w:pStyle w:val="hheading2"/>
              <w:jc w:val="both"/>
              <w:rPr>
                <w:ins w:id="573" w:author="Qian Zhou" w:date="2016-12-15T09:50:00Z"/>
                <w:rFonts w:ascii="Calibri" w:hAnsi="Calibri"/>
                <w:sz w:val="21"/>
                <w:rPrChange w:id="574" w:author="Qian Zhou" w:date="2016-12-15T09:50:00Z">
                  <w:rPr>
                    <w:ins w:id="575" w:author="Qian Zhou" w:date="2016-12-15T09:50:00Z"/>
                    <w:rFonts w:ascii="Calibri" w:hAnsi="Calibri" w:cs="Calibri"/>
                    <w:sz w:val="22"/>
                    <w:szCs w:val="22"/>
                  </w:rPr>
                </w:rPrChange>
              </w:rPr>
              <w:pPrChange w:id="576" w:author="Qian Zhou" w:date="2016-12-15T09:50:00Z">
                <w:pPr>
                  <w:pStyle w:val="hheading2"/>
                </w:pPr>
              </w:pPrChange>
            </w:pPr>
            <w:ins w:id="577" w:author="Qian Zhou" w:date="2016-12-15T09:50:00Z">
              <w:r w:rsidRPr="00405570">
                <w:rPr>
                  <w:rFonts w:ascii="Calibri" w:hAnsi="Calibri"/>
                  <w:sz w:val="21"/>
                  <w:rPrChange w:id="578" w:author="Qian Zhou" w:date="2016-12-15T09:50:00Z">
                    <w:rPr>
                      <w:rFonts w:ascii="Calibri" w:hAnsi="Calibri" w:cs="Calibri"/>
                      <w:sz w:val="22"/>
                      <w:szCs w:val="22"/>
                    </w:rPr>
                  </w:rPrChange>
                </w:rPr>
                <w:t>Score- calculate</w:t>
              </w:r>
            </w:ins>
          </w:p>
        </w:tc>
        <w:tc>
          <w:tcPr>
            <w:tcW w:w="1260" w:type="dxa"/>
          </w:tcPr>
          <w:p w14:paraId="06DB3DD5" w14:textId="20187AF2"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79" w:author="Qian Zhou" w:date="2016-12-15T09:50:00Z"/>
                <w:rFonts w:ascii="Calibri" w:hAnsi="Calibri" w:cs="Calibri"/>
                <w:b/>
                <w:sz w:val="22"/>
                <w:szCs w:val="22"/>
              </w:rPr>
              <w:pPrChange w:id="580"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581" w:author="Qian Zhou" w:date="2016-12-15T09:50:00Z">
              <w:r w:rsidRPr="0054284B">
                <w:rPr>
                  <w:rFonts w:ascii="Calibri" w:hAnsi="Calibri" w:cs="Calibri"/>
                  <w:b/>
                  <w:sz w:val="22"/>
                  <w:szCs w:val="22"/>
                </w:rPr>
                <w:t>1</w:t>
              </w:r>
            </w:ins>
          </w:p>
        </w:tc>
        <w:tc>
          <w:tcPr>
            <w:tcW w:w="1080" w:type="dxa"/>
          </w:tcPr>
          <w:p w14:paraId="23DFD139"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82" w:author="Qian Zhou" w:date="2016-12-15T09:50:00Z"/>
                <w:rFonts w:ascii="Calibri" w:hAnsi="Calibri" w:cs="Calibri"/>
                <w:b/>
                <w:sz w:val="22"/>
                <w:szCs w:val="22"/>
                <w:u w:val="single"/>
              </w:rPr>
              <w:pPrChange w:id="58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5C6A3E10"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84" w:author="Qian Zhou" w:date="2016-12-15T09:50:00Z"/>
                <w:rFonts w:ascii="Calibri" w:hAnsi="Calibri" w:cs="Calibri"/>
                <w:b/>
                <w:color w:val="FF0000"/>
                <w:sz w:val="22"/>
                <w:szCs w:val="22"/>
                <w:u w:val="single"/>
              </w:rPr>
              <w:pPrChange w:id="58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72DBDB27"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86" w:author="Qian Zhou" w:date="2016-12-15T09:50:00Z"/>
                <w:rFonts w:ascii="Calibri" w:hAnsi="Calibri" w:cs="Calibri"/>
                <w:b/>
                <w:sz w:val="22"/>
                <w:szCs w:val="22"/>
                <w:u w:val="single"/>
              </w:rPr>
              <w:pPrChange w:id="58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77736438"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88" w:author="Qian Zhou" w:date="2016-12-15T09:50:00Z"/>
                <w:rFonts w:ascii="Calibri" w:hAnsi="Calibri" w:cs="Calibri"/>
                <w:b/>
                <w:sz w:val="22"/>
                <w:szCs w:val="22"/>
              </w:rPr>
              <w:pPrChange w:id="58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0D8BEB1"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90" w:author="Qian Zhou" w:date="2016-12-15T09:50:00Z"/>
                <w:rFonts w:ascii="Calibri" w:hAnsi="Calibri" w:cs="Calibri"/>
                <w:b/>
                <w:sz w:val="22"/>
                <w:szCs w:val="22"/>
              </w:rPr>
              <w:pPrChange w:id="591"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6185A01" w14:textId="0FFE0348"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92" w:author="Qian Zhou" w:date="2016-12-15T09:50:00Z"/>
                <w:rFonts w:ascii="Calibri" w:hAnsi="Calibri" w:cs="Calibri"/>
                <w:b/>
                <w:sz w:val="22"/>
                <w:szCs w:val="22"/>
              </w:rPr>
              <w:pPrChange w:id="59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594" w:author="Qian Zhou" w:date="2016-12-15T09:50:00Z">
              <w:r w:rsidRPr="00D124F8">
                <w:rPr>
                  <w:rFonts w:ascii="Calibri" w:hAnsi="Calibri" w:cs="Calibri"/>
                  <w:b/>
                  <w:sz w:val="22"/>
                  <w:szCs w:val="22"/>
                </w:rPr>
                <w:t>X</w:t>
              </w:r>
            </w:ins>
          </w:p>
        </w:tc>
        <w:tc>
          <w:tcPr>
            <w:tcW w:w="1080" w:type="dxa"/>
          </w:tcPr>
          <w:p w14:paraId="5F4199B3"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595" w:author="Qian Zhou" w:date="2016-12-15T09:50:00Z"/>
                <w:rFonts w:ascii="Calibri" w:hAnsi="Calibri" w:cs="Calibri"/>
                <w:b/>
                <w:sz w:val="22"/>
                <w:szCs w:val="22"/>
              </w:rPr>
              <w:pPrChange w:id="59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7533C4A5" w14:textId="77777777" w:rsidTr="00F12863">
        <w:trPr>
          <w:cnfStyle w:val="000000100000" w:firstRow="0" w:lastRow="0" w:firstColumn="0" w:lastColumn="0" w:oddVBand="0" w:evenVBand="0" w:oddHBand="1" w:evenHBand="0" w:firstRowFirstColumn="0" w:firstRowLastColumn="0" w:lastRowFirstColumn="0" w:lastRowLastColumn="0"/>
          <w:trHeight w:val="513"/>
          <w:ins w:id="59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3DD49975" w14:textId="44E56560" w:rsidR="006C21AA" w:rsidRPr="00405570" w:rsidRDefault="006C21AA" w:rsidP="00405570">
            <w:pPr>
              <w:pStyle w:val="hheading2"/>
              <w:jc w:val="both"/>
              <w:rPr>
                <w:ins w:id="598" w:author="Qian Zhou" w:date="2016-12-15T09:50:00Z"/>
                <w:rFonts w:ascii="Calibri" w:hAnsi="Calibri"/>
                <w:sz w:val="21"/>
                <w:rPrChange w:id="599" w:author="Qian Zhou" w:date="2016-12-15T09:50:00Z">
                  <w:rPr>
                    <w:ins w:id="600" w:author="Qian Zhou" w:date="2016-12-15T09:50:00Z"/>
                    <w:rFonts w:ascii="Calibri" w:hAnsi="Calibri" w:cs="Calibri"/>
                    <w:sz w:val="22"/>
                    <w:szCs w:val="22"/>
                  </w:rPr>
                </w:rPrChange>
              </w:rPr>
              <w:pPrChange w:id="601" w:author="Qian Zhou" w:date="2016-12-15T09:50:00Z">
                <w:pPr>
                  <w:pStyle w:val="hheading2"/>
                </w:pPr>
              </w:pPrChange>
            </w:pPr>
            <w:ins w:id="602" w:author="Qian Zhou" w:date="2016-12-15T09:50:00Z">
              <w:r w:rsidRPr="00405570">
                <w:rPr>
                  <w:rFonts w:ascii="Calibri" w:hAnsi="Calibri"/>
                  <w:sz w:val="21"/>
                  <w:rPrChange w:id="603" w:author="Qian Zhou" w:date="2016-12-15T09:50:00Z">
                    <w:rPr>
                      <w:rFonts w:ascii="Calibri" w:hAnsi="Calibri" w:cs="Calibri"/>
                      <w:sz w:val="22"/>
                      <w:szCs w:val="22"/>
                    </w:rPr>
                  </w:rPrChange>
                </w:rPr>
                <w:t xml:space="preserve">Score- add coin </w:t>
              </w:r>
            </w:ins>
          </w:p>
        </w:tc>
        <w:tc>
          <w:tcPr>
            <w:tcW w:w="1260" w:type="dxa"/>
          </w:tcPr>
          <w:p w14:paraId="200FE477" w14:textId="4C40C70F"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04" w:author="Qian Zhou" w:date="2016-12-15T09:50:00Z"/>
                <w:rFonts w:ascii="Calibri" w:hAnsi="Calibri" w:cs="Calibri"/>
                <w:b/>
                <w:sz w:val="22"/>
                <w:szCs w:val="22"/>
              </w:rPr>
              <w:pPrChange w:id="60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606" w:author="Qian Zhou" w:date="2016-12-15T09:50:00Z">
              <w:r w:rsidRPr="0054284B">
                <w:rPr>
                  <w:rFonts w:ascii="Calibri" w:hAnsi="Calibri" w:cs="Calibri"/>
                  <w:b/>
                  <w:sz w:val="22"/>
                  <w:szCs w:val="22"/>
                </w:rPr>
                <w:t>2</w:t>
              </w:r>
            </w:ins>
          </w:p>
        </w:tc>
        <w:tc>
          <w:tcPr>
            <w:tcW w:w="1080" w:type="dxa"/>
          </w:tcPr>
          <w:p w14:paraId="1CBC5D3C"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07" w:author="Qian Zhou" w:date="2016-12-15T09:50:00Z"/>
                <w:rFonts w:ascii="Calibri" w:hAnsi="Calibri" w:cs="Calibri"/>
                <w:b/>
                <w:sz w:val="22"/>
                <w:szCs w:val="22"/>
                <w:u w:val="single"/>
              </w:rPr>
              <w:pPrChange w:id="60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1517C86"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09" w:author="Qian Zhou" w:date="2016-12-15T09:50:00Z"/>
                <w:rFonts w:ascii="Calibri" w:hAnsi="Calibri" w:cs="Calibri"/>
                <w:b/>
                <w:color w:val="FF0000"/>
                <w:sz w:val="22"/>
                <w:szCs w:val="22"/>
                <w:u w:val="single"/>
              </w:rPr>
              <w:pPrChange w:id="61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E22DD39"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11" w:author="Qian Zhou" w:date="2016-12-15T09:50:00Z"/>
                <w:rFonts w:ascii="Calibri" w:hAnsi="Calibri" w:cs="Calibri"/>
                <w:b/>
                <w:sz w:val="22"/>
                <w:szCs w:val="22"/>
                <w:u w:val="single"/>
              </w:rPr>
              <w:pPrChange w:id="61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A8DA48F"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13" w:author="Qian Zhou" w:date="2016-12-15T09:50:00Z"/>
                <w:rFonts w:ascii="Calibri" w:hAnsi="Calibri" w:cs="Calibri"/>
                <w:b/>
                <w:sz w:val="22"/>
                <w:szCs w:val="22"/>
              </w:rPr>
              <w:pPrChange w:id="61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76EEC08C"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15" w:author="Qian Zhou" w:date="2016-12-15T09:50:00Z"/>
                <w:rFonts w:ascii="Calibri" w:hAnsi="Calibri" w:cs="Calibri"/>
                <w:b/>
                <w:sz w:val="22"/>
                <w:szCs w:val="22"/>
              </w:rPr>
              <w:pPrChange w:id="61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05DC511" w14:textId="6C216C01"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17" w:author="Qian Zhou" w:date="2016-12-15T09:50:00Z"/>
                <w:rFonts w:ascii="Calibri" w:hAnsi="Calibri" w:cs="Calibri"/>
                <w:b/>
                <w:sz w:val="22"/>
                <w:szCs w:val="22"/>
              </w:rPr>
              <w:pPrChange w:id="61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685DE554" w14:textId="59394F3C"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19" w:author="Qian Zhou" w:date="2016-12-15T09:50:00Z"/>
                <w:rFonts w:ascii="Calibri" w:hAnsi="Calibri" w:cs="Calibri"/>
                <w:b/>
                <w:sz w:val="22"/>
                <w:szCs w:val="22"/>
              </w:rPr>
              <w:pPrChange w:id="62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621" w:author="Qian Zhou" w:date="2016-12-15T09:50:00Z">
              <w:r w:rsidRPr="00D124F8">
                <w:rPr>
                  <w:rFonts w:ascii="Calibri" w:hAnsi="Calibri" w:cs="Calibri"/>
                  <w:b/>
                  <w:sz w:val="22"/>
                  <w:szCs w:val="22"/>
                </w:rPr>
                <w:t>X</w:t>
              </w:r>
            </w:ins>
          </w:p>
        </w:tc>
      </w:tr>
      <w:tr w:rsidR="006C21AA" w14:paraId="03D781DB" w14:textId="77777777" w:rsidTr="00F12863">
        <w:trPr>
          <w:cnfStyle w:val="000000010000" w:firstRow="0" w:lastRow="0" w:firstColumn="0" w:lastColumn="0" w:oddVBand="0" w:evenVBand="0" w:oddHBand="0" w:evenHBand="1" w:firstRowFirstColumn="0" w:firstRowLastColumn="0" w:lastRowFirstColumn="0" w:lastRowLastColumn="0"/>
          <w:trHeight w:val="521"/>
          <w:ins w:id="622"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5E0BD4D1" w14:textId="7DE325CC" w:rsidR="006C21AA" w:rsidRPr="00405570" w:rsidRDefault="006C21AA" w:rsidP="00405570">
            <w:pPr>
              <w:pStyle w:val="hheading2"/>
              <w:jc w:val="both"/>
              <w:rPr>
                <w:ins w:id="623" w:author="Qian Zhou" w:date="2016-12-15T09:50:00Z"/>
                <w:rFonts w:ascii="Calibri" w:hAnsi="Calibri"/>
                <w:sz w:val="21"/>
                <w:rPrChange w:id="624" w:author="Qian Zhou" w:date="2016-12-15T09:50:00Z">
                  <w:rPr>
                    <w:ins w:id="625" w:author="Qian Zhou" w:date="2016-12-15T09:50:00Z"/>
                    <w:rFonts w:ascii="Calibri" w:hAnsi="Calibri" w:cs="Calibri"/>
                    <w:sz w:val="22"/>
                    <w:szCs w:val="22"/>
                  </w:rPr>
                </w:rPrChange>
              </w:rPr>
              <w:pPrChange w:id="626" w:author="Qian Zhou" w:date="2016-12-15T09:50:00Z">
                <w:pPr>
                  <w:pStyle w:val="hheading2"/>
                </w:pPr>
              </w:pPrChange>
            </w:pPr>
            <w:ins w:id="627" w:author="Qian Zhou" w:date="2016-12-15T09:50:00Z">
              <w:r w:rsidRPr="00405570">
                <w:rPr>
                  <w:rFonts w:ascii="Calibri" w:hAnsi="Calibri"/>
                  <w:sz w:val="21"/>
                  <w:rPrChange w:id="628" w:author="Qian Zhou" w:date="2016-12-15T09:50:00Z">
                    <w:rPr>
                      <w:rFonts w:ascii="Calibri" w:hAnsi="Calibri" w:cs="Calibri"/>
                      <w:sz w:val="22"/>
                      <w:szCs w:val="22"/>
                    </w:rPr>
                  </w:rPrChange>
                </w:rPr>
                <w:t>Setup database</w:t>
              </w:r>
            </w:ins>
          </w:p>
        </w:tc>
        <w:tc>
          <w:tcPr>
            <w:tcW w:w="1260" w:type="dxa"/>
          </w:tcPr>
          <w:p w14:paraId="06F03EE7" w14:textId="16A96128"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29" w:author="Qian Zhou" w:date="2016-12-15T09:50:00Z"/>
                <w:rFonts w:ascii="Calibri" w:hAnsi="Calibri" w:cs="Calibri"/>
                <w:b/>
                <w:sz w:val="22"/>
                <w:szCs w:val="22"/>
              </w:rPr>
              <w:pPrChange w:id="630"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31" w:author="Qian Zhou" w:date="2016-12-15T09:50:00Z">
              <w:r w:rsidRPr="0054284B">
                <w:rPr>
                  <w:rFonts w:ascii="Calibri" w:hAnsi="Calibri" w:cs="Calibri"/>
                  <w:b/>
                  <w:sz w:val="22"/>
                  <w:szCs w:val="22"/>
                </w:rPr>
                <w:t>2</w:t>
              </w:r>
            </w:ins>
          </w:p>
        </w:tc>
        <w:tc>
          <w:tcPr>
            <w:tcW w:w="1080" w:type="dxa"/>
          </w:tcPr>
          <w:p w14:paraId="49A9E9C0"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32" w:author="Qian Zhou" w:date="2016-12-15T09:50:00Z"/>
                <w:rFonts w:ascii="Calibri" w:hAnsi="Calibri" w:cs="Calibri"/>
                <w:b/>
                <w:sz w:val="22"/>
                <w:szCs w:val="22"/>
                <w:u w:val="single"/>
              </w:rPr>
              <w:pPrChange w:id="63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6794FAE"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34" w:author="Qian Zhou" w:date="2016-12-15T09:50:00Z"/>
                <w:rFonts w:ascii="Calibri" w:hAnsi="Calibri" w:cs="Calibri"/>
                <w:b/>
                <w:color w:val="FF0000"/>
                <w:sz w:val="22"/>
                <w:szCs w:val="22"/>
                <w:u w:val="single"/>
              </w:rPr>
              <w:pPrChange w:id="63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46F29363"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36" w:author="Qian Zhou" w:date="2016-12-15T09:50:00Z"/>
                <w:rFonts w:ascii="Calibri" w:hAnsi="Calibri" w:cs="Calibri"/>
                <w:b/>
                <w:sz w:val="22"/>
                <w:szCs w:val="22"/>
                <w:u w:val="single"/>
              </w:rPr>
              <w:pPrChange w:id="63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630D1A40" w14:textId="7B00FA9E"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38" w:author="Qian Zhou" w:date="2016-12-15T09:50:00Z"/>
                <w:rFonts w:ascii="Calibri" w:hAnsi="Calibri" w:cs="Calibri"/>
                <w:b/>
                <w:sz w:val="22"/>
                <w:szCs w:val="22"/>
              </w:rPr>
              <w:pPrChange w:id="63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40" w:author="Qian Zhou" w:date="2016-12-15T09:50:00Z">
              <w:r w:rsidRPr="00D124F8">
                <w:rPr>
                  <w:rFonts w:ascii="Calibri" w:hAnsi="Calibri" w:cs="Calibri"/>
                  <w:b/>
                  <w:sz w:val="22"/>
                  <w:szCs w:val="22"/>
                </w:rPr>
                <w:t>X</w:t>
              </w:r>
            </w:ins>
          </w:p>
        </w:tc>
        <w:tc>
          <w:tcPr>
            <w:tcW w:w="1080" w:type="dxa"/>
          </w:tcPr>
          <w:p w14:paraId="08B4E890"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41" w:author="Qian Zhou" w:date="2016-12-15T09:50:00Z"/>
                <w:rFonts w:ascii="Calibri" w:hAnsi="Calibri" w:cs="Calibri"/>
                <w:b/>
                <w:sz w:val="22"/>
                <w:szCs w:val="22"/>
              </w:rPr>
              <w:pPrChange w:id="64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1F4A9197" w14:textId="77777777"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43" w:author="Qian Zhou" w:date="2016-12-15T09:50:00Z"/>
                <w:rFonts w:ascii="Calibri" w:hAnsi="Calibri" w:cs="Calibri"/>
                <w:b/>
                <w:sz w:val="22"/>
                <w:szCs w:val="22"/>
              </w:rPr>
              <w:pPrChange w:id="644"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0AC006F4" w14:textId="6F9B7D5A"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45" w:author="Qian Zhou" w:date="2016-12-15T09:50:00Z"/>
                <w:rFonts w:ascii="Calibri" w:hAnsi="Calibri" w:cs="Calibri"/>
                <w:b/>
                <w:sz w:val="22"/>
                <w:szCs w:val="22"/>
              </w:rPr>
              <w:pPrChange w:id="646"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r>
      <w:tr w:rsidR="006C21AA" w14:paraId="1852435B" w14:textId="77777777" w:rsidTr="00F12863">
        <w:trPr>
          <w:cnfStyle w:val="000000100000" w:firstRow="0" w:lastRow="0" w:firstColumn="0" w:lastColumn="0" w:oddVBand="0" w:evenVBand="0" w:oddHBand="1" w:evenHBand="0" w:firstRowFirstColumn="0" w:firstRowLastColumn="0" w:lastRowFirstColumn="0" w:lastRowLastColumn="0"/>
          <w:trHeight w:val="515"/>
          <w:ins w:id="647"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7D9D5F69" w14:textId="0DC8E604" w:rsidR="006C21AA" w:rsidRPr="00405570" w:rsidRDefault="006C21AA" w:rsidP="00405570">
            <w:pPr>
              <w:pStyle w:val="hheading2"/>
              <w:jc w:val="both"/>
              <w:rPr>
                <w:ins w:id="648" w:author="Qian Zhou" w:date="2016-12-15T09:50:00Z"/>
                <w:rFonts w:ascii="Calibri" w:hAnsi="Calibri"/>
                <w:sz w:val="21"/>
                <w:rPrChange w:id="649" w:author="Qian Zhou" w:date="2016-12-15T09:50:00Z">
                  <w:rPr>
                    <w:ins w:id="650" w:author="Qian Zhou" w:date="2016-12-15T09:50:00Z"/>
                    <w:rFonts w:ascii="Calibri" w:hAnsi="Calibri" w:cs="Calibri"/>
                    <w:sz w:val="22"/>
                    <w:szCs w:val="22"/>
                  </w:rPr>
                </w:rPrChange>
              </w:rPr>
              <w:pPrChange w:id="651" w:author="Qian Zhou" w:date="2016-12-15T09:50:00Z">
                <w:pPr>
                  <w:pStyle w:val="hheading2"/>
                </w:pPr>
              </w:pPrChange>
            </w:pPr>
            <w:ins w:id="652" w:author="Qian Zhou" w:date="2016-12-15T09:50:00Z">
              <w:r w:rsidRPr="00405570">
                <w:rPr>
                  <w:rFonts w:ascii="Calibri" w:hAnsi="Calibri"/>
                  <w:sz w:val="21"/>
                  <w:rPrChange w:id="653" w:author="Qian Zhou" w:date="2016-12-15T09:50:00Z">
                    <w:rPr>
                      <w:rFonts w:ascii="Calibri" w:hAnsi="Calibri" w:cs="Calibri"/>
                      <w:sz w:val="22"/>
                      <w:szCs w:val="22"/>
                    </w:rPr>
                  </w:rPrChange>
                </w:rPr>
                <w:t>Add winning condi.</w:t>
              </w:r>
            </w:ins>
          </w:p>
        </w:tc>
        <w:tc>
          <w:tcPr>
            <w:tcW w:w="1260" w:type="dxa"/>
          </w:tcPr>
          <w:p w14:paraId="19622978" w14:textId="2997EE73" w:rsidR="006C21AA" w:rsidRPr="0054284B"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54" w:author="Qian Zhou" w:date="2016-12-15T09:50:00Z"/>
                <w:rFonts w:ascii="Calibri" w:hAnsi="Calibri" w:cs="Calibri"/>
                <w:b/>
                <w:sz w:val="22"/>
                <w:szCs w:val="22"/>
              </w:rPr>
              <w:pPrChange w:id="655"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656" w:author="Qian Zhou" w:date="2016-12-15T09:50:00Z">
              <w:r w:rsidRPr="0054284B">
                <w:rPr>
                  <w:rFonts w:ascii="Calibri" w:hAnsi="Calibri" w:cs="Calibri"/>
                  <w:b/>
                  <w:sz w:val="22"/>
                  <w:szCs w:val="22"/>
                </w:rPr>
                <w:t>4</w:t>
              </w:r>
            </w:ins>
          </w:p>
        </w:tc>
        <w:tc>
          <w:tcPr>
            <w:tcW w:w="1080" w:type="dxa"/>
          </w:tcPr>
          <w:p w14:paraId="65DDB0D7"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57" w:author="Qian Zhou" w:date="2016-12-15T09:50:00Z"/>
                <w:rFonts w:ascii="Calibri" w:hAnsi="Calibri" w:cs="Calibri"/>
                <w:b/>
                <w:sz w:val="22"/>
                <w:szCs w:val="22"/>
                <w:u w:val="single"/>
              </w:rPr>
              <w:pPrChange w:id="65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4D6168E" w14:textId="77777777" w:rsidR="006C21AA" w:rsidRPr="008F7CB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59" w:author="Qian Zhou" w:date="2016-12-15T09:50:00Z"/>
                <w:rFonts w:ascii="Calibri" w:hAnsi="Calibri" w:cs="Calibri"/>
                <w:b/>
                <w:color w:val="FF0000"/>
                <w:sz w:val="22"/>
                <w:szCs w:val="22"/>
                <w:u w:val="single"/>
              </w:rPr>
              <w:pPrChange w:id="66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242BEF06" w14:textId="77777777" w:rsidR="006C21AA"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61" w:author="Qian Zhou" w:date="2016-12-15T09:50:00Z"/>
                <w:rFonts w:ascii="Calibri" w:hAnsi="Calibri" w:cs="Calibri"/>
                <w:b/>
                <w:sz w:val="22"/>
                <w:szCs w:val="22"/>
                <w:u w:val="single"/>
              </w:rPr>
              <w:pPrChange w:id="662"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447D7DD0" w14:textId="44A37F0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63" w:author="Qian Zhou" w:date="2016-12-15T09:50:00Z"/>
                <w:rFonts w:ascii="Calibri" w:hAnsi="Calibri" w:cs="Calibri"/>
                <w:b/>
                <w:sz w:val="22"/>
                <w:szCs w:val="22"/>
              </w:rPr>
              <w:pPrChange w:id="664"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1D507D17"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65" w:author="Qian Zhou" w:date="2016-12-15T09:50:00Z"/>
                <w:rFonts w:ascii="Calibri" w:hAnsi="Calibri" w:cs="Calibri"/>
                <w:b/>
                <w:sz w:val="22"/>
                <w:szCs w:val="22"/>
              </w:rPr>
              <w:pPrChange w:id="666"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33DB9DBE" w14:textId="77777777"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67" w:author="Qian Zhou" w:date="2016-12-15T09:50:00Z"/>
                <w:rFonts w:ascii="Calibri" w:hAnsi="Calibri" w:cs="Calibri"/>
                <w:b/>
                <w:sz w:val="22"/>
                <w:szCs w:val="22"/>
              </w:rPr>
              <w:pPrChange w:id="668"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p>
        </w:tc>
        <w:tc>
          <w:tcPr>
            <w:tcW w:w="1080" w:type="dxa"/>
          </w:tcPr>
          <w:p w14:paraId="0B3F5952" w14:textId="4F4D13CC" w:rsidR="006C21AA" w:rsidRPr="00D124F8" w:rsidRDefault="006C21AA" w:rsidP="00DB0F50">
            <w:pPr>
              <w:pStyle w:val="hheading2"/>
              <w:jc w:val="center"/>
              <w:cnfStyle w:val="000000100000" w:firstRow="0" w:lastRow="0" w:firstColumn="0" w:lastColumn="0" w:oddVBand="0" w:evenVBand="0" w:oddHBand="1" w:evenHBand="0" w:firstRowFirstColumn="0" w:firstRowLastColumn="0" w:lastRowFirstColumn="0" w:lastRowLastColumn="0"/>
              <w:rPr>
                <w:ins w:id="669" w:author="Qian Zhou" w:date="2016-12-15T09:50:00Z"/>
                <w:rFonts w:ascii="Calibri" w:hAnsi="Calibri" w:cs="Calibri"/>
                <w:b/>
                <w:sz w:val="22"/>
                <w:szCs w:val="22"/>
              </w:rPr>
              <w:pPrChange w:id="670" w:author="Qian Zhou" w:date="2016-12-15T09:50:00Z">
                <w:pPr>
                  <w:pStyle w:val="hheading2"/>
                  <w:cnfStyle w:val="000000100000" w:firstRow="0" w:lastRow="0" w:firstColumn="0" w:lastColumn="0" w:oddVBand="0" w:evenVBand="0" w:oddHBand="1" w:evenHBand="0" w:firstRowFirstColumn="0" w:firstRowLastColumn="0" w:lastRowFirstColumn="0" w:lastRowLastColumn="0"/>
                </w:pPr>
              </w:pPrChange>
            </w:pPr>
            <w:ins w:id="671" w:author="Qian Zhou" w:date="2016-12-15T09:50:00Z">
              <w:r w:rsidRPr="00D124F8">
                <w:rPr>
                  <w:rFonts w:ascii="Calibri" w:hAnsi="Calibri" w:cs="Calibri"/>
                  <w:b/>
                  <w:sz w:val="22"/>
                  <w:szCs w:val="22"/>
                </w:rPr>
                <w:t>X</w:t>
              </w:r>
            </w:ins>
          </w:p>
        </w:tc>
      </w:tr>
      <w:tr w:rsidR="006C21AA" w14:paraId="75F36481" w14:textId="77777777" w:rsidTr="00F12863">
        <w:trPr>
          <w:cnfStyle w:val="000000010000" w:firstRow="0" w:lastRow="0" w:firstColumn="0" w:lastColumn="0" w:oddVBand="0" w:evenVBand="0" w:oddHBand="0" w:evenHBand="1" w:firstRowFirstColumn="0" w:firstRowLastColumn="0" w:lastRowFirstColumn="0" w:lastRowLastColumn="0"/>
          <w:trHeight w:val="20"/>
          <w:ins w:id="672" w:author="Qian Zhou" w:date="2016-12-15T09:50:00Z"/>
        </w:trPr>
        <w:tc>
          <w:tcPr>
            <w:cnfStyle w:val="001000000000" w:firstRow="0" w:lastRow="0" w:firstColumn="1" w:lastColumn="0" w:oddVBand="0" w:evenVBand="0" w:oddHBand="0" w:evenHBand="0" w:firstRowFirstColumn="0" w:firstRowLastColumn="0" w:lastRowFirstColumn="0" w:lastRowLastColumn="0"/>
            <w:tcW w:w="1620" w:type="dxa"/>
          </w:tcPr>
          <w:p w14:paraId="26EEC61D" w14:textId="4397C39F" w:rsidR="006C21AA" w:rsidRPr="00405570" w:rsidRDefault="006C21AA" w:rsidP="00405570">
            <w:pPr>
              <w:pStyle w:val="hheading2"/>
              <w:jc w:val="both"/>
              <w:rPr>
                <w:ins w:id="673" w:author="Qian Zhou" w:date="2016-12-15T09:50:00Z"/>
                <w:rFonts w:ascii="Calibri" w:hAnsi="Calibri"/>
                <w:sz w:val="21"/>
                <w:rPrChange w:id="674" w:author="Qian Zhou" w:date="2016-12-15T09:50:00Z">
                  <w:rPr>
                    <w:ins w:id="675" w:author="Qian Zhou" w:date="2016-12-15T09:50:00Z"/>
                    <w:rFonts w:ascii="Calibri" w:hAnsi="Calibri" w:cs="Calibri"/>
                    <w:sz w:val="22"/>
                    <w:szCs w:val="22"/>
                  </w:rPr>
                </w:rPrChange>
              </w:rPr>
              <w:pPrChange w:id="676" w:author="Qian Zhou" w:date="2016-12-15T09:50:00Z">
                <w:pPr>
                  <w:pStyle w:val="hheading2"/>
                </w:pPr>
              </w:pPrChange>
            </w:pPr>
            <w:ins w:id="677" w:author="Qian Zhou" w:date="2016-12-15T09:50:00Z">
              <w:r w:rsidRPr="00405570">
                <w:rPr>
                  <w:rFonts w:ascii="Calibri" w:hAnsi="Calibri"/>
                  <w:sz w:val="21"/>
                  <w:rPrChange w:id="678" w:author="Qian Zhou" w:date="2016-12-15T09:50:00Z">
                    <w:rPr>
                      <w:rFonts w:ascii="Calibri" w:hAnsi="Calibri" w:cs="Calibri"/>
                      <w:sz w:val="22"/>
                      <w:szCs w:val="22"/>
                    </w:rPr>
                  </w:rPrChange>
                </w:rPr>
                <w:t>Sprint effort</w:t>
              </w:r>
            </w:ins>
          </w:p>
        </w:tc>
        <w:tc>
          <w:tcPr>
            <w:tcW w:w="1260" w:type="dxa"/>
          </w:tcPr>
          <w:p w14:paraId="31330806" w14:textId="03945600" w:rsidR="006C21AA" w:rsidRPr="0054284B"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79" w:author="Qian Zhou" w:date="2016-12-15T09:50:00Z"/>
                <w:rFonts w:ascii="Calibri" w:hAnsi="Calibri" w:cs="Calibri"/>
                <w:b/>
                <w:sz w:val="22"/>
                <w:szCs w:val="22"/>
              </w:rPr>
              <w:pPrChange w:id="680"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81" w:author="Qian Zhou" w:date="2016-12-15T09:50:00Z">
              <w:r w:rsidRPr="0054284B">
                <w:rPr>
                  <w:rFonts w:ascii="Calibri" w:hAnsi="Calibri" w:cs="Calibri"/>
                  <w:b/>
                  <w:sz w:val="22"/>
                  <w:szCs w:val="22"/>
                </w:rPr>
                <w:t>61</w:t>
              </w:r>
            </w:ins>
          </w:p>
        </w:tc>
        <w:tc>
          <w:tcPr>
            <w:tcW w:w="1080" w:type="dxa"/>
          </w:tcPr>
          <w:p w14:paraId="0DC79E95"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82" w:author="Qian Zhou" w:date="2016-12-15T09:50:00Z"/>
                <w:rFonts w:ascii="Calibri" w:hAnsi="Calibri" w:cs="Calibri"/>
                <w:b/>
                <w:sz w:val="22"/>
                <w:szCs w:val="22"/>
                <w:u w:val="single"/>
              </w:rPr>
              <w:pPrChange w:id="683"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E1B69C9" w14:textId="77777777" w:rsidR="006C21AA" w:rsidRPr="008F7CB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84" w:author="Qian Zhou" w:date="2016-12-15T09:50:00Z"/>
                <w:rFonts w:ascii="Calibri" w:hAnsi="Calibri" w:cs="Calibri"/>
                <w:b/>
                <w:color w:val="FF0000"/>
                <w:sz w:val="22"/>
                <w:szCs w:val="22"/>
                <w:u w:val="single"/>
              </w:rPr>
              <w:pPrChange w:id="68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3CB60B94" w14:textId="77777777" w:rsidR="006C21AA"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86" w:author="Qian Zhou" w:date="2016-12-15T09:50:00Z"/>
                <w:rFonts w:ascii="Calibri" w:hAnsi="Calibri" w:cs="Calibri"/>
                <w:b/>
                <w:sz w:val="22"/>
                <w:szCs w:val="22"/>
                <w:u w:val="single"/>
              </w:rPr>
              <w:pPrChange w:id="687"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p>
        </w:tc>
        <w:tc>
          <w:tcPr>
            <w:tcW w:w="1080" w:type="dxa"/>
          </w:tcPr>
          <w:p w14:paraId="2EE6F227" w14:textId="6CB3F0B9"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88" w:author="Qian Zhou" w:date="2016-12-15T09:50:00Z"/>
                <w:rFonts w:ascii="Calibri" w:hAnsi="Calibri" w:cs="Calibri"/>
                <w:b/>
                <w:sz w:val="22"/>
                <w:szCs w:val="22"/>
              </w:rPr>
              <w:pPrChange w:id="689"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90" w:author="Qian Zhou" w:date="2016-12-15T09:50:00Z">
              <w:r>
                <w:rPr>
                  <w:rFonts w:ascii="Calibri" w:hAnsi="Calibri" w:cs="Calibri"/>
                  <w:b/>
                  <w:sz w:val="22"/>
                  <w:szCs w:val="22"/>
                </w:rPr>
                <w:t>12</w:t>
              </w:r>
            </w:ins>
          </w:p>
        </w:tc>
        <w:tc>
          <w:tcPr>
            <w:tcW w:w="1080" w:type="dxa"/>
          </w:tcPr>
          <w:p w14:paraId="6CE47D49" w14:textId="4E26E849"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91" w:author="Qian Zhou" w:date="2016-12-15T09:50:00Z"/>
                <w:rFonts w:ascii="Calibri" w:hAnsi="Calibri" w:cs="Calibri"/>
                <w:b/>
                <w:sz w:val="22"/>
                <w:szCs w:val="22"/>
              </w:rPr>
              <w:pPrChange w:id="692"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93" w:author="Qian Zhou" w:date="2016-12-15T09:50:00Z">
              <w:r>
                <w:rPr>
                  <w:rFonts w:ascii="Calibri" w:hAnsi="Calibri" w:cs="Calibri"/>
                  <w:b/>
                  <w:sz w:val="22"/>
                  <w:szCs w:val="22"/>
                </w:rPr>
                <w:t>16</w:t>
              </w:r>
            </w:ins>
          </w:p>
        </w:tc>
        <w:tc>
          <w:tcPr>
            <w:tcW w:w="1080" w:type="dxa"/>
          </w:tcPr>
          <w:p w14:paraId="14A73F6D" w14:textId="45AA14C2"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94" w:author="Qian Zhou" w:date="2016-12-15T09:50:00Z"/>
                <w:rFonts w:ascii="Calibri" w:hAnsi="Calibri" w:cs="Calibri"/>
                <w:b/>
                <w:sz w:val="22"/>
                <w:szCs w:val="22"/>
              </w:rPr>
              <w:pPrChange w:id="695"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96" w:author="Qian Zhou" w:date="2016-12-15T09:50:00Z">
              <w:r>
                <w:rPr>
                  <w:rFonts w:ascii="Calibri" w:hAnsi="Calibri" w:cs="Calibri"/>
                  <w:b/>
                  <w:sz w:val="22"/>
                  <w:szCs w:val="22"/>
                </w:rPr>
                <w:t>16</w:t>
              </w:r>
            </w:ins>
          </w:p>
        </w:tc>
        <w:tc>
          <w:tcPr>
            <w:tcW w:w="1080" w:type="dxa"/>
          </w:tcPr>
          <w:p w14:paraId="6F38ED45" w14:textId="5F5C1F9C" w:rsidR="006C21AA" w:rsidRPr="00D124F8" w:rsidRDefault="006C21AA" w:rsidP="00DB0F50">
            <w:pPr>
              <w:pStyle w:val="hheading2"/>
              <w:jc w:val="center"/>
              <w:cnfStyle w:val="000000010000" w:firstRow="0" w:lastRow="0" w:firstColumn="0" w:lastColumn="0" w:oddVBand="0" w:evenVBand="0" w:oddHBand="0" w:evenHBand="1" w:firstRowFirstColumn="0" w:firstRowLastColumn="0" w:lastRowFirstColumn="0" w:lastRowLastColumn="0"/>
              <w:rPr>
                <w:ins w:id="697" w:author="Qian Zhou" w:date="2016-12-15T09:50:00Z"/>
                <w:rFonts w:ascii="Calibri" w:hAnsi="Calibri" w:cs="Calibri"/>
                <w:b/>
                <w:sz w:val="22"/>
                <w:szCs w:val="22"/>
              </w:rPr>
              <w:pPrChange w:id="698" w:author="Qian Zhou" w:date="2016-12-15T09:50:00Z">
                <w:pPr>
                  <w:pStyle w:val="hheading2"/>
                  <w:cnfStyle w:val="000000010000" w:firstRow="0" w:lastRow="0" w:firstColumn="0" w:lastColumn="0" w:oddVBand="0" w:evenVBand="0" w:oddHBand="0" w:evenHBand="1" w:firstRowFirstColumn="0" w:firstRowLastColumn="0" w:lastRowFirstColumn="0" w:lastRowLastColumn="0"/>
                </w:pPr>
              </w:pPrChange>
            </w:pPr>
            <w:ins w:id="699" w:author="Qian Zhou" w:date="2016-12-15T09:50:00Z">
              <w:r>
                <w:rPr>
                  <w:rFonts w:ascii="Calibri" w:hAnsi="Calibri" w:cs="Calibri"/>
                  <w:b/>
                  <w:sz w:val="22"/>
                  <w:szCs w:val="22"/>
                </w:rPr>
                <w:t>17</w:t>
              </w:r>
            </w:ins>
          </w:p>
        </w:tc>
      </w:tr>
    </w:tbl>
    <w:p w14:paraId="49F6CFEF" w14:textId="77777777" w:rsidR="00C06161" w:rsidRPr="005410B2" w:rsidRDefault="00C06161" w:rsidP="00761FA5">
      <w:pPr>
        <w:pStyle w:val="hheading2"/>
        <w:rPr>
          <w:moveTo w:id="700" w:author="Qian Zhou" w:date="2016-12-15T09:50:00Z"/>
          <w:rFonts w:ascii="Calibri" w:hAnsi="Calibri" w:cs="Calibri"/>
          <w:b/>
          <w:sz w:val="22"/>
          <w:szCs w:val="22"/>
          <w:u w:val="single"/>
        </w:rPr>
      </w:pPr>
      <w:moveToRangeStart w:id="701" w:author="Qian Zhou" w:date="2016-12-15T09:50:00Z" w:name="move469558761"/>
    </w:p>
    <w:moveToRangeEnd w:id="701"/>
    <w:p w14:paraId="2BC76F65" w14:textId="0312F07F" w:rsidR="00526AD3" w:rsidRPr="00F920D0" w:rsidRDefault="006C21AA" w:rsidP="00F920D0">
      <w:pPr>
        <w:pStyle w:val="Yazstilim"/>
        <w:jc w:val="center"/>
        <w:rPr>
          <w:ins w:id="702" w:author="Qian Zhou" w:date="2016-12-15T09:50:00Z"/>
          <w:b/>
          <w:sz w:val="18"/>
        </w:rPr>
      </w:pPr>
      <w:r>
        <w:rPr>
          <w:b/>
          <w:sz w:val="18"/>
        </w:rPr>
        <w:t xml:space="preserve">Table 1. </w:t>
      </w:r>
      <w:del w:id="703" w:author="Mattsi" w:date="2016-12-15T09:50:00Z">
        <w:r w:rsidR="008069A5" w:rsidRPr="00186D99">
          <w:rPr>
            <w:b/>
            <w:sz w:val="18"/>
          </w:rPr>
          <w:delText xml:space="preserve">Table 1. </w:delText>
        </w:r>
        <w:r w:rsidR="008069A5" w:rsidRPr="00186D99">
          <w:rPr>
            <w:b/>
            <w:sz w:val="18"/>
            <w:rPrChange w:id="704" w:author="Qian Zhou" w:date="2016-12-15T09:50:00Z">
              <w:rPr>
                <w:rFonts w:cs="Calibri"/>
                <w:b/>
                <w:szCs w:val="22"/>
              </w:rPr>
            </w:rPrChange>
          </w:rPr>
          <w:delText>Effort Table</w:delText>
        </w:r>
      </w:del>
      <w:r>
        <w:rPr>
          <w:b/>
          <w:sz w:val="18"/>
        </w:rPr>
        <w:t>Project Timescale v1</w:t>
      </w:r>
    </w:p>
    <w:p w14:paraId="1D09378E" w14:textId="77777777" w:rsidR="00391CC3" w:rsidRPr="00006C77" w:rsidRDefault="00391CC3" w:rsidP="006C21AA">
      <w:pPr>
        <w:pStyle w:val="H1"/>
        <w:rPr>
          <w:ins w:id="705" w:author="Qian Zhou" w:date="2016-12-15T09:50:00Z"/>
        </w:rPr>
      </w:pPr>
      <w:bookmarkStart w:id="706" w:name="_Toc469560258"/>
      <w:ins w:id="707" w:author="Qian Zhou" w:date="2016-12-15T09:50:00Z">
        <w:r w:rsidRPr="00006C77">
          <w:t>Functional Requirements</w:t>
        </w:r>
        <w:bookmarkEnd w:id="706"/>
      </w:ins>
    </w:p>
    <w:p w14:paraId="48554293" w14:textId="72BF30FE" w:rsidR="00181347" w:rsidRPr="00A54057" w:rsidRDefault="00181347" w:rsidP="0078448D">
      <w:pPr>
        <w:pStyle w:val="hheading2"/>
        <w:ind w:left="360"/>
        <w:rPr>
          <w:rFonts w:ascii="Calibri" w:hAnsi="Calibri" w:cs="Calibri"/>
          <w:sz w:val="22"/>
          <w:szCs w:val="22"/>
        </w:rPr>
      </w:pPr>
    </w:p>
    <w:p w14:paraId="09E7CDFC" w14:textId="77777777" w:rsidR="001B5930" w:rsidRPr="00186D99" w:rsidRDefault="001B5930" w:rsidP="004D112F">
      <w:pPr>
        <w:pStyle w:val="ListParagraph"/>
        <w:numPr>
          <w:ilvl w:val="0"/>
          <w:numId w:val="1"/>
        </w:numPr>
        <w:rPr>
          <w:rFonts w:ascii="Times New Roman" w:hAnsi="Times New Roman"/>
          <w:b w:val="0"/>
          <w:lang w:val="en-US"/>
          <w:rPrChange w:id="708" w:author="Qian Zhou" w:date="2016-12-15T09:50:00Z">
            <w:rPr>
              <w:rFonts w:ascii="Calibri" w:hAnsi="Calibri" w:cs="Calibri"/>
              <w:b w:val="0"/>
              <w:lang w:val="en-US"/>
            </w:rPr>
          </w:rPrChange>
        </w:rPr>
      </w:pPr>
      <w:bookmarkStart w:id="709" w:name="R1"/>
      <w:bookmarkEnd w:id="31"/>
      <w:r w:rsidRPr="00186D99">
        <w:rPr>
          <w:rFonts w:ascii="Times New Roman" w:hAnsi="Times New Roman"/>
          <w:b w:val="0"/>
          <w:lang w:val="en-US"/>
          <w:rPrChange w:id="710" w:author="Qian Zhou" w:date="2016-12-15T09:50:00Z">
            <w:rPr>
              <w:rFonts w:ascii="Calibri" w:hAnsi="Calibri" w:cs="Calibri"/>
              <w:b w:val="0"/>
              <w:lang w:val="en-US"/>
            </w:rPr>
          </w:rPrChange>
        </w:rPr>
        <w:t>The user must log in to play the game.</w:t>
      </w:r>
    </w:p>
    <w:p w14:paraId="1CD5F917" w14:textId="77777777" w:rsidR="001B5930" w:rsidRPr="00186D99" w:rsidRDefault="001B5930" w:rsidP="004D112F">
      <w:pPr>
        <w:pStyle w:val="ListParagraph"/>
        <w:numPr>
          <w:ilvl w:val="1"/>
          <w:numId w:val="1"/>
        </w:numPr>
        <w:rPr>
          <w:rFonts w:ascii="Times New Roman" w:hAnsi="Times New Roman"/>
          <w:b w:val="0"/>
          <w:lang w:val="en-US"/>
          <w:rPrChange w:id="711" w:author="Qian Zhou" w:date="2016-12-15T09:50:00Z">
            <w:rPr>
              <w:rFonts w:ascii="Calibri" w:hAnsi="Calibri" w:cs="Calibri"/>
              <w:b w:val="0"/>
              <w:lang w:val="en-US"/>
            </w:rPr>
          </w:rPrChange>
        </w:rPr>
      </w:pPr>
      <w:bookmarkStart w:id="712" w:name="R1_1"/>
      <w:bookmarkEnd w:id="709"/>
      <w:r w:rsidRPr="00186D99">
        <w:rPr>
          <w:rFonts w:ascii="Times New Roman" w:hAnsi="Times New Roman"/>
          <w:b w:val="0"/>
          <w:lang w:val="en-US"/>
          <w:rPrChange w:id="713" w:author="Qian Zhou" w:date="2016-12-15T09:50:00Z">
            <w:rPr>
              <w:rFonts w:ascii="Calibri" w:hAnsi="Calibri" w:cs="Calibri"/>
              <w:b w:val="0"/>
              <w:lang w:val="en-US"/>
            </w:rPr>
          </w:rPrChange>
        </w:rPr>
        <w:t>If the player is not registered to the game, he can register by giving a username, a password</w:t>
      </w:r>
      <w:del w:id="714" w:author="Qian Zhou" w:date="2016-12-15T09:50:00Z">
        <w:r w:rsidRPr="00C80318">
          <w:rPr>
            <w:rFonts w:ascii="Calibri" w:hAnsi="Calibri" w:cs="Calibri"/>
            <w:b w:val="0"/>
            <w:lang w:val="en-US"/>
          </w:rPr>
          <w:delText xml:space="preserve"> and an email</w:delText>
        </w:r>
      </w:del>
      <w:r w:rsidRPr="00186D99">
        <w:rPr>
          <w:rFonts w:ascii="Times New Roman" w:hAnsi="Times New Roman"/>
          <w:b w:val="0"/>
          <w:lang w:val="en-US"/>
          <w:rPrChange w:id="715" w:author="Qian Zhou" w:date="2016-12-15T09:50:00Z">
            <w:rPr>
              <w:rFonts w:ascii="Calibri" w:hAnsi="Calibri" w:cs="Calibri"/>
              <w:b w:val="0"/>
              <w:lang w:val="en-US"/>
            </w:rPr>
          </w:rPrChange>
        </w:rPr>
        <w:t>.</w:t>
      </w:r>
    </w:p>
    <w:p w14:paraId="57C1B834" w14:textId="77777777" w:rsidR="001B5930" w:rsidRPr="00186D99" w:rsidRDefault="001B5930" w:rsidP="004D112F">
      <w:pPr>
        <w:pStyle w:val="ListParagraph"/>
        <w:numPr>
          <w:ilvl w:val="0"/>
          <w:numId w:val="1"/>
        </w:numPr>
        <w:rPr>
          <w:rFonts w:ascii="Times New Roman" w:hAnsi="Times New Roman"/>
          <w:b w:val="0"/>
          <w:lang w:val="en-US"/>
          <w:rPrChange w:id="716" w:author="Qian Zhou" w:date="2016-12-15T09:50:00Z">
            <w:rPr>
              <w:rFonts w:ascii="Calibri" w:hAnsi="Calibri" w:cs="Calibri"/>
              <w:b w:val="0"/>
              <w:lang w:val="en-US"/>
            </w:rPr>
          </w:rPrChange>
        </w:rPr>
      </w:pPr>
      <w:bookmarkStart w:id="717" w:name="R2"/>
      <w:bookmarkEnd w:id="712"/>
      <w:r w:rsidRPr="00186D99">
        <w:rPr>
          <w:rFonts w:ascii="Times New Roman" w:hAnsi="Times New Roman"/>
          <w:b w:val="0"/>
          <w:lang w:val="en-US"/>
          <w:rPrChange w:id="718" w:author="Qian Zhou" w:date="2016-12-15T09:50:00Z">
            <w:rPr>
              <w:rFonts w:ascii="Calibri" w:hAnsi="Calibri" w:cs="Calibri"/>
              <w:b w:val="0"/>
              <w:lang w:val="en-US"/>
            </w:rPr>
          </w:rPrChange>
        </w:rPr>
        <w:t>The user chooses options from a menu (single, multiplayer, score or tutorial)</w:t>
      </w:r>
    </w:p>
    <w:p w14:paraId="3DC47C5B" w14:textId="77777777" w:rsidR="001B5930" w:rsidRPr="00186D99" w:rsidRDefault="001B5930" w:rsidP="004D112F">
      <w:pPr>
        <w:pStyle w:val="ListParagraph"/>
        <w:numPr>
          <w:ilvl w:val="1"/>
          <w:numId w:val="1"/>
        </w:numPr>
        <w:rPr>
          <w:rFonts w:ascii="Times New Roman" w:hAnsi="Times New Roman"/>
          <w:b w:val="0"/>
          <w:lang w:val="en-US"/>
          <w:rPrChange w:id="719" w:author="Qian Zhou" w:date="2016-12-15T09:50:00Z">
            <w:rPr>
              <w:rFonts w:ascii="Calibri" w:hAnsi="Calibri" w:cs="Calibri"/>
              <w:b w:val="0"/>
              <w:lang w:val="en-US"/>
            </w:rPr>
          </w:rPrChange>
        </w:rPr>
      </w:pPr>
      <w:bookmarkStart w:id="720" w:name="R2_1"/>
      <w:bookmarkEnd w:id="717"/>
      <w:r w:rsidRPr="00186D99">
        <w:rPr>
          <w:rFonts w:ascii="Times New Roman" w:hAnsi="Times New Roman"/>
          <w:b w:val="0"/>
          <w:lang w:val="en-US"/>
          <w:rPrChange w:id="721" w:author="Qian Zhou" w:date="2016-12-15T09:50:00Z">
            <w:rPr>
              <w:rFonts w:ascii="Calibri" w:hAnsi="Calibri" w:cs="Calibri"/>
              <w:b w:val="0"/>
              <w:lang w:val="en-US"/>
            </w:rPr>
          </w:rPrChange>
        </w:rPr>
        <w:t>If player selects single player game, he enters the level selection screen.</w:t>
      </w:r>
    </w:p>
    <w:p w14:paraId="35E38441" w14:textId="77777777" w:rsidR="001B5930" w:rsidRPr="00186D99" w:rsidRDefault="001B5930" w:rsidP="004D112F">
      <w:pPr>
        <w:pStyle w:val="ListParagraph"/>
        <w:numPr>
          <w:ilvl w:val="1"/>
          <w:numId w:val="1"/>
        </w:numPr>
        <w:rPr>
          <w:rFonts w:ascii="Times New Roman" w:hAnsi="Times New Roman"/>
          <w:b w:val="0"/>
          <w:lang w:val="en-US"/>
          <w:rPrChange w:id="722" w:author="Qian Zhou" w:date="2016-12-15T09:50:00Z">
            <w:rPr>
              <w:rFonts w:ascii="Calibri" w:hAnsi="Calibri" w:cs="Calibri"/>
              <w:b w:val="0"/>
              <w:lang w:val="en-US"/>
            </w:rPr>
          </w:rPrChange>
        </w:rPr>
      </w:pPr>
      <w:bookmarkStart w:id="723" w:name="R2_2"/>
      <w:bookmarkEnd w:id="720"/>
      <w:r w:rsidRPr="00186D99">
        <w:rPr>
          <w:rFonts w:ascii="Times New Roman" w:hAnsi="Times New Roman"/>
          <w:b w:val="0"/>
          <w:lang w:val="en-US"/>
          <w:rPrChange w:id="724" w:author="Qian Zhou" w:date="2016-12-15T09:50:00Z">
            <w:rPr>
              <w:rFonts w:ascii="Calibri" w:hAnsi="Calibri" w:cs="Calibri"/>
              <w:b w:val="0"/>
              <w:lang w:val="en-US"/>
            </w:rPr>
          </w:rPrChange>
        </w:rPr>
        <w:t>If player selects multiplayer game, he enters the level selection screen.</w:t>
      </w:r>
    </w:p>
    <w:p w14:paraId="7455793E" w14:textId="77777777" w:rsidR="001B5930" w:rsidRPr="00186D99" w:rsidRDefault="001B5930" w:rsidP="004D112F">
      <w:pPr>
        <w:pStyle w:val="ListParagraph"/>
        <w:numPr>
          <w:ilvl w:val="1"/>
          <w:numId w:val="1"/>
        </w:numPr>
        <w:rPr>
          <w:rFonts w:ascii="Times New Roman" w:hAnsi="Times New Roman"/>
          <w:b w:val="0"/>
          <w:lang w:val="en-US"/>
          <w:rPrChange w:id="725" w:author="Qian Zhou" w:date="2016-12-15T09:50:00Z">
            <w:rPr>
              <w:rFonts w:ascii="Calibri" w:hAnsi="Calibri" w:cs="Calibri"/>
              <w:b w:val="0"/>
              <w:lang w:val="en-US"/>
            </w:rPr>
          </w:rPrChange>
        </w:rPr>
      </w:pPr>
      <w:bookmarkStart w:id="726" w:name="R2_3"/>
      <w:bookmarkEnd w:id="723"/>
      <w:r w:rsidRPr="00186D99">
        <w:rPr>
          <w:rFonts w:ascii="Times New Roman" w:hAnsi="Times New Roman"/>
          <w:b w:val="0"/>
          <w:lang w:val="en-US"/>
          <w:rPrChange w:id="727" w:author="Qian Zhou" w:date="2016-12-15T09:50:00Z">
            <w:rPr>
              <w:rFonts w:ascii="Calibri" w:hAnsi="Calibri" w:cs="Calibri"/>
              <w:b w:val="0"/>
              <w:lang w:val="en-US"/>
            </w:rPr>
          </w:rPrChange>
        </w:rPr>
        <w:t>If player selects score, he sees the scoreboards.</w:t>
      </w:r>
    </w:p>
    <w:p w14:paraId="0E19323E" w14:textId="77777777" w:rsidR="001B5930" w:rsidRPr="00186D99" w:rsidRDefault="001B5930" w:rsidP="004D112F">
      <w:pPr>
        <w:pStyle w:val="ListParagraph"/>
        <w:numPr>
          <w:ilvl w:val="1"/>
          <w:numId w:val="1"/>
        </w:numPr>
        <w:rPr>
          <w:rFonts w:ascii="Times New Roman" w:hAnsi="Times New Roman"/>
          <w:b w:val="0"/>
          <w:lang w:val="en-US"/>
          <w:rPrChange w:id="728" w:author="Qian Zhou" w:date="2016-12-15T09:50:00Z">
            <w:rPr>
              <w:rFonts w:ascii="Calibri" w:hAnsi="Calibri" w:cs="Calibri"/>
              <w:b w:val="0"/>
              <w:lang w:val="en-US"/>
            </w:rPr>
          </w:rPrChange>
        </w:rPr>
      </w:pPr>
      <w:bookmarkStart w:id="729" w:name="R2_4"/>
      <w:bookmarkEnd w:id="726"/>
      <w:r w:rsidRPr="00186D99">
        <w:rPr>
          <w:rFonts w:ascii="Times New Roman" w:hAnsi="Times New Roman"/>
          <w:b w:val="0"/>
          <w:lang w:val="en-US"/>
          <w:rPrChange w:id="730" w:author="Qian Zhou" w:date="2016-12-15T09:50:00Z">
            <w:rPr>
              <w:rFonts w:ascii="Calibri" w:hAnsi="Calibri" w:cs="Calibri"/>
              <w:b w:val="0"/>
              <w:lang w:val="en-US"/>
            </w:rPr>
          </w:rPrChange>
        </w:rPr>
        <w:t>If player selects tutorial, the player sees the instructions of the game</w:t>
      </w:r>
      <w:bookmarkEnd w:id="729"/>
      <w:r w:rsidRPr="00186D99">
        <w:rPr>
          <w:rFonts w:ascii="Times New Roman" w:hAnsi="Times New Roman"/>
          <w:b w:val="0"/>
          <w:lang w:val="en-US"/>
          <w:rPrChange w:id="731" w:author="Qian Zhou" w:date="2016-12-15T09:50:00Z">
            <w:rPr>
              <w:rFonts w:ascii="Calibri" w:hAnsi="Calibri" w:cs="Calibri"/>
              <w:b w:val="0"/>
              <w:lang w:val="en-US"/>
            </w:rPr>
          </w:rPrChange>
        </w:rPr>
        <w:t>.</w:t>
      </w:r>
    </w:p>
    <w:p w14:paraId="77A92B98" w14:textId="77777777" w:rsidR="001B5930" w:rsidRPr="00186D99" w:rsidRDefault="001B5930" w:rsidP="004D112F">
      <w:pPr>
        <w:pStyle w:val="ListParagraph"/>
        <w:numPr>
          <w:ilvl w:val="1"/>
          <w:numId w:val="1"/>
        </w:numPr>
        <w:rPr>
          <w:rFonts w:ascii="Times New Roman" w:hAnsi="Times New Roman"/>
          <w:b w:val="0"/>
          <w:lang w:val="en-US"/>
          <w:rPrChange w:id="732" w:author="Qian Zhou" w:date="2016-12-15T09:50:00Z">
            <w:rPr>
              <w:rFonts w:ascii="Calibri" w:hAnsi="Calibri" w:cs="Calibri"/>
              <w:b w:val="0"/>
              <w:lang w:val="en-US"/>
            </w:rPr>
          </w:rPrChange>
        </w:rPr>
      </w:pPr>
      <w:bookmarkStart w:id="733" w:name="R2_5"/>
      <w:r w:rsidRPr="00186D99">
        <w:rPr>
          <w:rFonts w:ascii="Times New Roman" w:hAnsi="Times New Roman"/>
          <w:b w:val="0"/>
          <w:lang w:val="en-US"/>
          <w:rPrChange w:id="734" w:author="Qian Zhou" w:date="2016-12-15T09:50:00Z">
            <w:rPr>
              <w:rFonts w:ascii="Calibri" w:hAnsi="Calibri" w:cs="Calibri"/>
              <w:b w:val="0"/>
              <w:lang w:val="en-US"/>
            </w:rPr>
          </w:rPrChange>
        </w:rPr>
        <w:t>If player</w:t>
      </w:r>
      <w:r w:rsidR="0069566C" w:rsidRPr="00186D99">
        <w:rPr>
          <w:rFonts w:ascii="Times New Roman" w:hAnsi="Times New Roman"/>
          <w:b w:val="0"/>
          <w:lang w:val="en-US"/>
          <w:rPrChange w:id="735" w:author="Qian Zhou" w:date="2016-12-15T09:50:00Z">
            <w:rPr>
              <w:rFonts w:ascii="Calibri" w:hAnsi="Calibri" w:cs="Calibri"/>
              <w:b w:val="0"/>
              <w:lang w:val="en-US"/>
            </w:rPr>
          </w:rPrChange>
        </w:rPr>
        <w:t xml:space="preserve"> can</w:t>
      </w:r>
      <w:r w:rsidRPr="00186D99">
        <w:rPr>
          <w:rFonts w:ascii="Times New Roman" w:hAnsi="Times New Roman"/>
          <w:b w:val="0"/>
          <w:lang w:val="en-US"/>
          <w:rPrChange w:id="736" w:author="Qian Zhou" w:date="2016-12-15T09:50:00Z">
            <w:rPr>
              <w:rFonts w:ascii="Calibri" w:hAnsi="Calibri" w:cs="Calibri"/>
              <w:b w:val="0"/>
              <w:lang w:val="en-US"/>
            </w:rPr>
          </w:rPrChange>
        </w:rPr>
        <w:t xml:space="preserve"> </w:t>
      </w:r>
      <w:r w:rsidR="00427C3B" w:rsidRPr="00186D99">
        <w:rPr>
          <w:rFonts w:ascii="Times New Roman" w:hAnsi="Times New Roman"/>
          <w:b w:val="0"/>
          <w:lang w:val="en-US"/>
          <w:rPrChange w:id="737" w:author="Qian Zhou" w:date="2016-12-15T09:50:00Z">
            <w:rPr>
              <w:rFonts w:ascii="Calibri" w:hAnsi="Calibri" w:cs="Calibri"/>
              <w:b w:val="0"/>
              <w:lang w:val="en-US"/>
            </w:rPr>
          </w:rPrChange>
        </w:rPr>
        <w:t>select</w:t>
      </w:r>
      <w:r w:rsidR="0069566C" w:rsidRPr="00186D99">
        <w:rPr>
          <w:rFonts w:ascii="Times New Roman" w:hAnsi="Times New Roman"/>
          <w:b w:val="0"/>
          <w:lang w:val="en-US"/>
          <w:rPrChange w:id="738" w:author="Qian Zhou" w:date="2016-12-15T09:50:00Z">
            <w:rPr>
              <w:rFonts w:ascii="Calibri" w:hAnsi="Calibri" w:cs="Calibri"/>
              <w:b w:val="0"/>
              <w:lang w:val="en-US"/>
            </w:rPr>
          </w:rPrChange>
        </w:rPr>
        <w:t xml:space="preserve"> exit or closes the tab.</w:t>
      </w:r>
    </w:p>
    <w:p w14:paraId="2FFA5377" w14:textId="77777777" w:rsidR="001B5930" w:rsidRPr="00186D99" w:rsidRDefault="001B5930" w:rsidP="004D112F">
      <w:pPr>
        <w:pStyle w:val="ListParagraph"/>
        <w:numPr>
          <w:ilvl w:val="0"/>
          <w:numId w:val="1"/>
        </w:numPr>
        <w:rPr>
          <w:rFonts w:ascii="Times New Roman" w:hAnsi="Times New Roman"/>
          <w:b w:val="0"/>
          <w:lang w:val="en-US"/>
          <w:rPrChange w:id="739" w:author="Qian Zhou" w:date="2016-12-15T09:50:00Z">
            <w:rPr>
              <w:rFonts w:ascii="Calibri" w:hAnsi="Calibri" w:cs="Calibri"/>
              <w:b w:val="0"/>
              <w:lang w:val="en-US"/>
            </w:rPr>
          </w:rPrChange>
        </w:rPr>
      </w:pPr>
      <w:bookmarkStart w:id="740" w:name="R3"/>
      <w:bookmarkEnd w:id="733"/>
      <w:r w:rsidRPr="00186D99">
        <w:rPr>
          <w:rFonts w:ascii="Times New Roman" w:hAnsi="Times New Roman"/>
          <w:b w:val="0"/>
          <w:lang w:val="en-US"/>
          <w:rPrChange w:id="741" w:author="Qian Zhou" w:date="2016-12-15T09:50:00Z">
            <w:rPr>
              <w:rFonts w:ascii="Calibri" w:hAnsi="Calibri" w:cs="Calibri"/>
              <w:b w:val="0"/>
              <w:lang w:val="en-US"/>
            </w:rPr>
          </w:rPrChange>
        </w:rPr>
        <w:t>The world is loaded on the server’s memory.</w:t>
      </w:r>
    </w:p>
    <w:p w14:paraId="3160CFC7" w14:textId="77777777" w:rsidR="001B5930" w:rsidRPr="00186D99" w:rsidRDefault="001B5930" w:rsidP="004D112F">
      <w:pPr>
        <w:pStyle w:val="ListParagraph"/>
        <w:numPr>
          <w:ilvl w:val="0"/>
          <w:numId w:val="1"/>
        </w:numPr>
        <w:rPr>
          <w:rFonts w:ascii="Times New Roman" w:hAnsi="Times New Roman"/>
          <w:lang w:val="en-US"/>
          <w:rPrChange w:id="742" w:author="Qian Zhou" w:date="2016-12-15T09:50:00Z">
            <w:rPr>
              <w:rFonts w:ascii="Calibri" w:hAnsi="Calibri" w:cs="Calibri"/>
              <w:lang w:val="en-US"/>
            </w:rPr>
          </w:rPrChange>
        </w:rPr>
      </w:pPr>
      <w:bookmarkStart w:id="743" w:name="R4"/>
      <w:bookmarkEnd w:id="740"/>
      <w:r w:rsidRPr="00186D99">
        <w:rPr>
          <w:rFonts w:ascii="Times New Roman" w:hAnsi="Times New Roman"/>
          <w:b w:val="0"/>
          <w:lang w:val="en-US"/>
          <w:rPrChange w:id="744" w:author="Qian Zhou" w:date="2016-12-15T09:50:00Z">
            <w:rPr>
              <w:rFonts w:ascii="Calibri" w:hAnsi="Calibri" w:cs="Calibri"/>
              <w:b w:val="0"/>
              <w:lang w:val="en-US"/>
            </w:rPr>
          </w:rPrChange>
        </w:rPr>
        <w:t xml:space="preserve">The player can see a part of the dungeon (explored tiles), other players (human or bots), </w:t>
      </w:r>
      <w:bookmarkEnd w:id="743"/>
      <w:r w:rsidRPr="00186D99">
        <w:rPr>
          <w:rFonts w:ascii="Times New Roman" w:hAnsi="Times New Roman"/>
          <w:b w:val="0"/>
          <w:lang w:val="en-US"/>
          <w:rPrChange w:id="745" w:author="Qian Zhou" w:date="2016-12-15T09:50:00Z">
            <w:rPr>
              <w:rFonts w:ascii="Calibri" w:hAnsi="Calibri" w:cs="Calibri"/>
              <w:b w:val="0"/>
              <w:lang w:val="en-US"/>
            </w:rPr>
          </w:rPrChange>
        </w:rPr>
        <w:t>gold coins, passages and exit.</w:t>
      </w:r>
    </w:p>
    <w:p w14:paraId="6A0FCD12" w14:textId="77777777" w:rsidR="001B5930" w:rsidRPr="00186D99" w:rsidRDefault="001B5930" w:rsidP="004D112F">
      <w:pPr>
        <w:pStyle w:val="ListParagraph"/>
        <w:numPr>
          <w:ilvl w:val="1"/>
          <w:numId w:val="1"/>
        </w:numPr>
        <w:rPr>
          <w:rFonts w:ascii="Times New Roman" w:hAnsi="Times New Roman"/>
          <w:b w:val="0"/>
          <w:lang w:val="en-US"/>
          <w:rPrChange w:id="746" w:author="Qian Zhou" w:date="2016-12-15T09:50:00Z">
            <w:rPr>
              <w:rFonts w:ascii="Calibri" w:hAnsi="Calibri" w:cs="Calibri"/>
              <w:b w:val="0"/>
              <w:lang w:val="en-US"/>
            </w:rPr>
          </w:rPrChange>
        </w:rPr>
      </w:pPr>
      <w:bookmarkStart w:id="747" w:name="R4_1"/>
      <w:r w:rsidRPr="00186D99">
        <w:rPr>
          <w:rFonts w:ascii="Times New Roman" w:hAnsi="Times New Roman"/>
          <w:b w:val="0"/>
          <w:lang w:val="en-US"/>
          <w:rPrChange w:id="748" w:author="Qian Zhou" w:date="2016-12-15T09:50:00Z">
            <w:rPr>
              <w:rFonts w:ascii="Calibri" w:hAnsi="Calibri" w:cs="Calibri"/>
              <w:b w:val="0"/>
              <w:lang w:val="en-US"/>
            </w:rPr>
          </w:rPrChange>
        </w:rPr>
        <w:t>A dungeon is a collection of rooms that are connected with passages.</w:t>
      </w:r>
      <w:bookmarkEnd w:id="747"/>
      <w:r w:rsidR="0033343C" w:rsidRPr="00186D99">
        <w:rPr>
          <w:rFonts w:ascii="Times New Roman" w:hAnsi="Times New Roman"/>
          <w:b w:val="0"/>
          <w:lang w:val="en-US"/>
          <w:rPrChange w:id="749" w:author="Qian Zhou" w:date="2016-12-15T09:50:00Z">
            <w:rPr>
              <w:rFonts w:ascii="Calibri" w:hAnsi="Calibri" w:cs="Calibri"/>
              <w:b w:val="0"/>
              <w:lang w:val="en-US"/>
            </w:rPr>
          </w:rPrChange>
        </w:rPr>
        <w:t xml:space="preserve"> </w:t>
      </w:r>
      <w:r w:rsidRPr="00186D99">
        <w:rPr>
          <w:rFonts w:ascii="Times New Roman" w:hAnsi="Times New Roman"/>
          <w:b w:val="0"/>
          <w:lang w:val="en-US"/>
          <w:rPrChange w:id="750" w:author="Qian Zhou" w:date="2016-12-15T09:50:00Z">
            <w:rPr>
              <w:rFonts w:ascii="Calibri" w:hAnsi="Calibri" w:cs="Calibri"/>
              <w:b w:val="0"/>
              <w:lang w:val="en-US"/>
            </w:rPr>
          </w:rPrChange>
        </w:rPr>
        <w:t>A room may have gold coins.</w:t>
      </w:r>
    </w:p>
    <w:p w14:paraId="7B3B2C30" w14:textId="77777777" w:rsidR="001B5930" w:rsidRPr="00186D99" w:rsidRDefault="001B5930" w:rsidP="004D112F">
      <w:pPr>
        <w:pStyle w:val="ListParagraph"/>
        <w:numPr>
          <w:ilvl w:val="1"/>
          <w:numId w:val="1"/>
        </w:numPr>
        <w:rPr>
          <w:rFonts w:ascii="Times New Roman" w:hAnsi="Times New Roman"/>
          <w:b w:val="0"/>
          <w:lang w:val="en-US"/>
          <w:rPrChange w:id="751" w:author="Qian Zhou" w:date="2016-12-15T09:50:00Z">
            <w:rPr>
              <w:rFonts w:ascii="Calibri" w:hAnsi="Calibri" w:cs="Calibri"/>
              <w:b w:val="0"/>
              <w:lang w:val="en-US"/>
            </w:rPr>
          </w:rPrChange>
        </w:rPr>
      </w:pPr>
      <w:bookmarkStart w:id="752" w:name="R4_2"/>
      <w:r w:rsidRPr="00186D99">
        <w:rPr>
          <w:rFonts w:ascii="Times New Roman" w:hAnsi="Times New Roman"/>
          <w:b w:val="0"/>
          <w:lang w:val="en-US"/>
          <w:rPrChange w:id="753" w:author="Qian Zhou" w:date="2016-12-15T09:50:00Z">
            <w:rPr>
              <w:rFonts w:ascii="Calibri" w:hAnsi="Calibri" w:cs="Calibri"/>
              <w:b w:val="0"/>
              <w:lang w:val="en-US"/>
            </w:rPr>
          </w:rPrChange>
        </w:rPr>
        <w:t>A dungeon can be arbitrary size.</w:t>
      </w:r>
    </w:p>
    <w:p w14:paraId="281B28EC" w14:textId="77777777" w:rsidR="001B5930" w:rsidRPr="00186D99" w:rsidRDefault="001B5930" w:rsidP="004D112F">
      <w:pPr>
        <w:pStyle w:val="ListParagraph"/>
        <w:numPr>
          <w:ilvl w:val="1"/>
          <w:numId w:val="1"/>
        </w:numPr>
        <w:rPr>
          <w:rFonts w:ascii="Times New Roman" w:hAnsi="Times New Roman"/>
          <w:b w:val="0"/>
          <w:lang w:val="en-US"/>
          <w:rPrChange w:id="754" w:author="Qian Zhou" w:date="2016-12-15T09:50:00Z">
            <w:rPr>
              <w:rFonts w:ascii="Calibri" w:hAnsi="Calibri" w:cs="Calibri"/>
              <w:b w:val="0"/>
              <w:lang w:val="en-US"/>
            </w:rPr>
          </w:rPrChange>
        </w:rPr>
      </w:pPr>
      <w:bookmarkStart w:id="755" w:name="R4_3"/>
      <w:bookmarkEnd w:id="752"/>
      <w:r w:rsidRPr="00186D99">
        <w:rPr>
          <w:rFonts w:ascii="Times New Roman" w:hAnsi="Times New Roman"/>
          <w:b w:val="0"/>
          <w:lang w:val="en-US"/>
          <w:rPrChange w:id="756" w:author="Qian Zhou" w:date="2016-12-15T09:50:00Z">
            <w:rPr>
              <w:rFonts w:ascii="Calibri" w:hAnsi="Calibri" w:cs="Calibri"/>
              <w:b w:val="0"/>
              <w:lang w:val="en-US"/>
            </w:rPr>
          </w:rPrChange>
        </w:rPr>
        <w:t>Dungeon must contain the minimum gold coins so the player can win.</w:t>
      </w:r>
    </w:p>
    <w:p w14:paraId="34FDA666" w14:textId="77777777" w:rsidR="001B5930" w:rsidRPr="00186D99" w:rsidRDefault="001B5930" w:rsidP="004D112F">
      <w:pPr>
        <w:pStyle w:val="ListParagraph"/>
        <w:numPr>
          <w:ilvl w:val="0"/>
          <w:numId w:val="1"/>
        </w:numPr>
        <w:rPr>
          <w:rFonts w:ascii="Times New Roman" w:hAnsi="Times New Roman"/>
          <w:b w:val="0"/>
          <w:lang w:val="en-US"/>
          <w:rPrChange w:id="757" w:author="Qian Zhou" w:date="2016-12-15T09:50:00Z">
            <w:rPr>
              <w:rFonts w:ascii="Calibri" w:hAnsi="Calibri" w:cs="Calibri"/>
              <w:b w:val="0"/>
              <w:lang w:val="en-US"/>
            </w:rPr>
          </w:rPrChange>
        </w:rPr>
      </w:pPr>
      <w:bookmarkStart w:id="758" w:name="R5"/>
      <w:bookmarkEnd w:id="755"/>
      <w:r w:rsidRPr="00186D99">
        <w:rPr>
          <w:rFonts w:ascii="Times New Roman" w:hAnsi="Times New Roman"/>
          <w:b w:val="0"/>
          <w:lang w:val="en-US"/>
          <w:rPrChange w:id="759" w:author="Qian Zhou" w:date="2016-12-15T09:50:00Z">
            <w:rPr>
              <w:rFonts w:ascii="Calibri" w:hAnsi="Calibri" w:cs="Calibri"/>
              <w:b w:val="0"/>
              <w:lang w:val="en-US"/>
            </w:rPr>
          </w:rPrChange>
        </w:rPr>
        <w:t>Player interacts with the dungeon:</w:t>
      </w:r>
    </w:p>
    <w:p w14:paraId="01E56788" w14:textId="77777777" w:rsidR="001B5930" w:rsidRPr="00186D99" w:rsidRDefault="001B5930" w:rsidP="004D112F">
      <w:pPr>
        <w:pStyle w:val="ListParagraph"/>
        <w:numPr>
          <w:ilvl w:val="1"/>
          <w:numId w:val="1"/>
        </w:numPr>
        <w:rPr>
          <w:rFonts w:ascii="Times New Roman" w:hAnsi="Times New Roman"/>
          <w:b w:val="0"/>
          <w:lang w:val="en-US"/>
          <w:rPrChange w:id="760" w:author="Qian Zhou" w:date="2016-12-15T09:50:00Z">
            <w:rPr>
              <w:rFonts w:ascii="Calibri" w:hAnsi="Calibri" w:cs="Calibri"/>
              <w:b w:val="0"/>
              <w:lang w:val="en-US"/>
            </w:rPr>
          </w:rPrChange>
        </w:rPr>
      </w:pPr>
      <w:bookmarkStart w:id="761" w:name="R5_1"/>
      <w:bookmarkEnd w:id="758"/>
      <w:r w:rsidRPr="00186D99">
        <w:rPr>
          <w:rFonts w:ascii="Times New Roman" w:hAnsi="Times New Roman"/>
          <w:b w:val="0"/>
          <w:lang w:val="en-US"/>
          <w:rPrChange w:id="762" w:author="Qian Zhou" w:date="2016-12-15T09:50:00Z">
            <w:rPr>
              <w:rFonts w:ascii="Calibri" w:hAnsi="Calibri" w:cs="Calibri"/>
              <w:b w:val="0"/>
              <w:lang w:val="en-US"/>
            </w:rPr>
          </w:rPrChange>
        </w:rPr>
        <w:t>Indicating which way to move (UP, DOWN, LEFT, RIGHT)</w:t>
      </w:r>
    </w:p>
    <w:p w14:paraId="58C18307" w14:textId="77777777" w:rsidR="001B5930" w:rsidRPr="00186D99" w:rsidRDefault="001B5930" w:rsidP="004D112F">
      <w:pPr>
        <w:pStyle w:val="ListParagraph"/>
        <w:numPr>
          <w:ilvl w:val="1"/>
          <w:numId w:val="1"/>
        </w:numPr>
        <w:rPr>
          <w:rFonts w:ascii="Times New Roman" w:hAnsi="Times New Roman"/>
          <w:b w:val="0"/>
          <w:rPrChange w:id="763" w:author="Qian Zhou" w:date="2016-12-15T09:50:00Z">
            <w:rPr>
              <w:rFonts w:ascii="Calibri" w:hAnsi="Calibri" w:cs="Calibri"/>
              <w:b w:val="0"/>
            </w:rPr>
          </w:rPrChange>
        </w:rPr>
      </w:pPr>
      <w:bookmarkStart w:id="764" w:name="R5_2"/>
      <w:bookmarkEnd w:id="761"/>
      <w:r w:rsidRPr="00186D99">
        <w:rPr>
          <w:rFonts w:ascii="Times New Roman" w:hAnsi="Times New Roman"/>
          <w:b w:val="0"/>
          <w:lang w:val="en-US"/>
          <w:rPrChange w:id="765" w:author="Qian Zhou" w:date="2016-12-15T09:50:00Z">
            <w:rPr>
              <w:rFonts w:ascii="Calibri" w:hAnsi="Calibri" w:cs="Calibri"/>
              <w:b w:val="0"/>
              <w:lang w:val="en-US"/>
            </w:rPr>
          </w:rPrChange>
        </w:rPr>
        <w:t>Picking up gold.</w:t>
      </w:r>
    </w:p>
    <w:p w14:paraId="12CC8D59" w14:textId="77777777" w:rsidR="001B5930" w:rsidRPr="00186D99" w:rsidRDefault="001B5930" w:rsidP="004D112F">
      <w:pPr>
        <w:pStyle w:val="ListParagraph"/>
        <w:numPr>
          <w:ilvl w:val="1"/>
          <w:numId w:val="1"/>
        </w:numPr>
        <w:rPr>
          <w:rFonts w:ascii="Times New Roman" w:hAnsi="Times New Roman"/>
          <w:b w:val="0"/>
          <w:lang w:val="en-US"/>
          <w:rPrChange w:id="766" w:author="Qian Zhou" w:date="2016-12-15T09:50:00Z">
            <w:rPr>
              <w:rFonts w:ascii="Calibri" w:hAnsi="Calibri" w:cs="Calibri"/>
              <w:b w:val="0"/>
              <w:lang w:val="en-US"/>
            </w:rPr>
          </w:rPrChange>
        </w:rPr>
      </w:pPr>
      <w:bookmarkStart w:id="767" w:name="R5_3"/>
      <w:bookmarkEnd w:id="764"/>
      <w:r w:rsidRPr="00186D99">
        <w:rPr>
          <w:rFonts w:ascii="Times New Roman" w:hAnsi="Times New Roman"/>
          <w:b w:val="0"/>
          <w:lang w:val="en-US"/>
          <w:rPrChange w:id="768" w:author="Qian Zhou" w:date="2016-12-15T09:50:00Z">
            <w:rPr>
              <w:rFonts w:ascii="Calibri" w:hAnsi="Calibri" w:cs="Calibri"/>
              <w:b w:val="0"/>
              <w:lang w:val="en-US"/>
            </w:rPr>
          </w:rPrChange>
        </w:rPr>
        <w:t>Player can move around to reveal the room.</w:t>
      </w:r>
    </w:p>
    <w:p w14:paraId="4C5745BB" w14:textId="77777777" w:rsidR="001B5930" w:rsidRPr="00186D99" w:rsidRDefault="001B5930" w:rsidP="004D112F">
      <w:pPr>
        <w:pStyle w:val="ListParagraph"/>
        <w:numPr>
          <w:ilvl w:val="1"/>
          <w:numId w:val="1"/>
        </w:numPr>
        <w:rPr>
          <w:rFonts w:ascii="Times New Roman" w:hAnsi="Times New Roman"/>
          <w:b w:val="0"/>
          <w:rPrChange w:id="769" w:author="Qian Zhou" w:date="2016-12-15T09:50:00Z">
            <w:rPr>
              <w:rFonts w:ascii="Calibri" w:hAnsi="Calibri" w:cs="Calibri"/>
              <w:b w:val="0"/>
            </w:rPr>
          </w:rPrChange>
        </w:rPr>
      </w:pPr>
      <w:bookmarkStart w:id="770" w:name="R5_4"/>
      <w:bookmarkEnd w:id="767"/>
      <w:r w:rsidRPr="00186D99">
        <w:rPr>
          <w:rFonts w:ascii="Times New Roman" w:hAnsi="Times New Roman"/>
          <w:b w:val="0"/>
          <w:lang w:val="en-US"/>
          <w:rPrChange w:id="771" w:author="Qian Zhou" w:date="2016-12-15T09:50:00Z">
            <w:rPr>
              <w:rFonts w:ascii="Calibri" w:hAnsi="Calibri" w:cs="Calibri"/>
              <w:b w:val="0"/>
              <w:lang w:val="en-US"/>
            </w:rPr>
          </w:rPrChange>
        </w:rPr>
        <w:t>Leaving</w:t>
      </w:r>
      <w:r w:rsidRPr="00186D99">
        <w:rPr>
          <w:rFonts w:ascii="Times New Roman" w:hAnsi="Times New Roman"/>
          <w:b w:val="0"/>
          <w:rPrChange w:id="772" w:author="Qian Zhou" w:date="2016-12-15T09:50:00Z">
            <w:rPr>
              <w:rFonts w:ascii="Calibri" w:hAnsi="Calibri" w:cs="Calibri"/>
              <w:b w:val="0"/>
            </w:rPr>
          </w:rPrChange>
        </w:rPr>
        <w:t xml:space="preserve"> the </w:t>
      </w:r>
      <w:r w:rsidRPr="00186D99">
        <w:rPr>
          <w:rFonts w:ascii="Times New Roman" w:hAnsi="Times New Roman"/>
          <w:b w:val="0"/>
          <w:lang w:val="en-US"/>
          <w:rPrChange w:id="773" w:author="Qian Zhou" w:date="2016-12-15T09:50:00Z">
            <w:rPr>
              <w:rFonts w:ascii="Calibri" w:hAnsi="Calibri" w:cs="Calibri"/>
              <w:b w:val="0"/>
              <w:lang w:val="en-US"/>
            </w:rPr>
          </w:rPrChange>
        </w:rPr>
        <w:t>game.</w:t>
      </w:r>
    </w:p>
    <w:p w14:paraId="4B1AEBD4" w14:textId="77777777" w:rsidR="001B5930" w:rsidRPr="00186D99" w:rsidRDefault="001B5930" w:rsidP="004D112F">
      <w:pPr>
        <w:pStyle w:val="ListParagraph"/>
        <w:numPr>
          <w:ilvl w:val="0"/>
          <w:numId w:val="1"/>
        </w:numPr>
        <w:rPr>
          <w:rFonts w:ascii="Times New Roman" w:hAnsi="Times New Roman"/>
          <w:b w:val="0"/>
          <w:rPrChange w:id="774" w:author="Qian Zhou" w:date="2016-12-15T09:50:00Z">
            <w:rPr>
              <w:rFonts w:ascii="Calibri" w:hAnsi="Calibri" w:cs="Calibri"/>
              <w:b w:val="0"/>
            </w:rPr>
          </w:rPrChange>
        </w:rPr>
      </w:pPr>
      <w:bookmarkStart w:id="775" w:name="R6"/>
      <w:bookmarkEnd w:id="770"/>
      <w:r w:rsidRPr="00186D99">
        <w:rPr>
          <w:rFonts w:ascii="Times New Roman" w:hAnsi="Times New Roman"/>
          <w:b w:val="0"/>
          <w:lang w:val="en-US"/>
          <w:rPrChange w:id="776" w:author="Qian Zhou" w:date="2016-12-15T09:50:00Z">
            <w:rPr>
              <w:rFonts w:ascii="Calibri" w:hAnsi="Calibri" w:cs="Calibri"/>
              <w:b w:val="0"/>
              <w:lang w:val="en-US"/>
            </w:rPr>
          </w:rPrChange>
        </w:rPr>
        <w:t>Winning Condition:</w:t>
      </w:r>
    </w:p>
    <w:p w14:paraId="62D5F623" w14:textId="77777777" w:rsidR="001B5930" w:rsidRPr="00186D99" w:rsidRDefault="001B5930" w:rsidP="004D112F">
      <w:pPr>
        <w:pStyle w:val="ListParagraph"/>
        <w:numPr>
          <w:ilvl w:val="1"/>
          <w:numId w:val="1"/>
        </w:numPr>
        <w:rPr>
          <w:rFonts w:ascii="Times New Roman" w:hAnsi="Times New Roman"/>
          <w:b w:val="0"/>
          <w:lang w:val="en-US"/>
          <w:rPrChange w:id="777" w:author="Qian Zhou" w:date="2016-12-15T09:50:00Z">
            <w:rPr>
              <w:rFonts w:ascii="Calibri" w:hAnsi="Calibri" w:cs="Calibri"/>
              <w:b w:val="0"/>
              <w:lang w:val="en-US"/>
            </w:rPr>
          </w:rPrChange>
        </w:rPr>
      </w:pPr>
      <w:bookmarkStart w:id="778" w:name="R6_1"/>
      <w:bookmarkEnd w:id="775"/>
      <w:r w:rsidRPr="00186D99">
        <w:rPr>
          <w:rFonts w:ascii="Times New Roman" w:hAnsi="Times New Roman"/>
          <w:b w:val="0"/>
          <w:lang w:val="en-US"/>
          <w:rPrChange w:id="779" w:author="Qian Zhou" w:date="2016-12-15T09:50:00Z">
            <w:rPr>
              <w:rFonts w:ascii="Calibri" w:hAnsi="Calibri" w:cs="Calibri"/>
              <w:b w:val="0"/>
              <w:lang w:val="en-US"/>
            </w:rPr>
          </w:rPrChange>
        </w:rPr>
        <w:t xml:space="preserve">If the player collects all the gold coins, needed to win, and find the exit, </w:t>
      </w:r>
      <w:bookmarkEnd w:id="778"/>
      <w:r w:rsidRPr="00186D99">
        <w:rPr>
          <w:rFonts w:ascii="Times New Roman" w:hAnsi="Times New Roman"/>
          <w:b w:val="0"/>
          <w:lang w:val="en-US"/>
          <w:rPrChange w:id="780" w:author="Qian Zhou" w:date="2016-12-15T09:50:00Z">
            <w:rPr>
              <w:rFonts w:ascii="Calibri" w:hAnsi="Calibri" w:cs="Calibri"/>
              <w:b w:val="0"/>
              <w:lang w:val="en-US"/>
            </w:rPr>
          </w:rPrChange>
        </w:rPr>
        <w:t>player wins.</w:t>
      </w:r>
    </w:p>
    <w:p w14:paraId="4550798D" w14:textId="77777777" w:rsidR="001B5930" w:rsidRPr="00186D99" w:rsidRDefault="001B5930" w:rsidP="004D112F">
      <w:pPr>
        <w:pStyle w:val="ListParagraph"/>
        <w:numPr>
          <w:ilvl w:val="1"/>
          <w:numId w:val="1"/>
        </w:numPr>
        <w:rPr>
          <w:rFonts w:ascii="Times New Roman" w:hAnsi="Times New Roman"/>
          <w:b w:val="0"/>
          <w:lang w:val="en-US"/>
          <w:rPrChange w:id="781" w:author="Qian Zhou" w:date="2016-12-15T09:50:00Z">
            <w:rPr>
              <w:rFonts w:ascii="Calibri" w:hAnsi="Calibri" w:cs="Calibri"/>
              <w:b w:val="0"/>
              <w:lang w:val="en-US"/>
            </w:rPr>
          </w:rPrChange>
        </w:rPr>
      </w:pPr>
      <w:bookmarkStart w:id="782" w:name="R6_2"/>
      <w:r w:rsidRPr="00186D99">
        <w:rPr>
          <w:rFonts w:ascii="Times New Roman" w:hAnsi="Times New Roman"/>
          <w:b w:val="0"/>
          <w:lang w:val="en-US"/>
          <w:rPrChange w:id="783" w:author="Qian Zhou" w:date="2016-12-15T09:50:00Z">
            <w:rPr>
              <w:rFonts w:ascii="Calibri" w:hAnsi="Calibri" w:cs="Calibri"/>
              <w:b w:val="0"/>
              <w:lang w:val="en-US"/>
            </w:rPr>
          </w:rPrChange>
        </w:rPr>
        <w:t>Else if another player wins first or the player gives up, the player loses.</w:t>
      </w:r>
    </w:p>
    <w:p w14:paraId="3B53F216" w14:textId="77777777" w:rsidR="00DA3996" w:rsidRPr="00186D99" w:rsidRDefault="001B5930" w:rsidP="004D112F">
      <w:pPr>
        <w:pStyle w:val="ListParagraph"/>
        <w:numPr>
          <w:ilvl w:val="0"/>
          <w:numId w:val="1"/>
        </w:numPr>
        <w:rPr>
          <w:rFonts w:ascii="Times New Roman" w:hAnsi="Times New Roman"/>
          <w:b w:val="0"/>
          <w:lang w:val="en-US"/>
          <w:rPrChange w:id="784" w:author="Qian Zhou" w:date="2016-12-15T09:50:00Z">
            <w:rPr>
              <w:rFonts w:ascii="Calibri" w:hAnsi="Calibri" w:cs="Calibri"/>
              <w:b w:val="0"/>
              <w:lang w:val="en-US"/>
            </w:rPr>
          </w:rPrChange>
        </w:rPr>
      </w:pPr>
      <w:bookmarkStart w:id="785" w:name="R7"/>
      <w:bookmarkEnd w:id="782"/>
      <w:r w:rsidRPr="00186D99">
        <w:rPr>
          <w:rFonts w:ascii="Times New Roman" w:hAnsi="Times New Roman"/>
          <w:b w:val="0"/>
          <w:lang w:val="en-US"/>
          <w:rPrChange w:id="786" w:author="Qian Zhou" w:date="2016-12-15T09:50:00Z">
            <w:rPr>
              <w:rFonts w:ascii="Calibri" w:hAnsi="Calibri" w:cs="Calibri"/>
              <w:b w:val="0"/>
              <w:lang w:val="en-US"/>
            </w:rPr>
          </w:rPrChange>
        </w:rPr>
        <w:t>After winning condition, the player goes to result screen.</w:t>
      </w:r>
      <w:bookmarkStart w:id="787" w:name="Ch2"/>
      <w:bookmarkEnd w:id="785"/>
    </w:p>
    <w:p w14:paraId="1E7B03FF" w14:textId="77777777" w:rsidR="00B6660E" w:rsidRPr="00C80318" w:rsidRDefault="00B6660E" w:rsidP="00B6660E">
      <w:pPr>
        <w:pStyle w:val="ListParagraph"/>
        <w:ind w:left="360"/>
        <w:rPr>
          <w:ins w:id="788" w:author="Mattsi" w:date="2016-12-15T09:50:00Z"/>
          <w:rFonts w:ascii="Calibri" w:hAnsi="Calibri" w:cs="Calibri"/>
          <w:b w:val="0"/>
          <w:lang w:val="en-US"/>
        </w:rPr>
      </w:pPr>
    </w:p>
    <w:p w14:paraId="7055047B" w14:textId="77777777" w:rsidR="00B6660E" w:rsidRPr="006C21AA" w:rsidRDefault="00BE1814" w:rsidP="006C21AA">
      <w:pPr>
        <w:pStyle w:val="H1"/>
        <w:rPr>
          <w:ins w:id="789" w:author="Mattsi" w:date="2016-12-15T09:50:00Z"/>
        </w:rPr>
      </w:pPr>
      <w:bookmarkStart w:id="790" w:name="_Toc469560259"/>
      <w:ins w:id="791" w:author="Mattsi" w:date="2016-12-15T09:50:00Z">
        <w:r w:rsidRPr="006C21AA">
          <w:t xml:space="preserve">Initial </w:t>
        </w:r>
        <w:r w:rsidR="00BC7A85" w:rsidRPr="006C21AA">
          <w:t xml:space="preserve">Project Development </w:t>
        </w:r>
        <w:r w:rsidR="00DA3996" w:rsidRPr="006C21AA">
          <w:t>P</w:t>
        </w:r>
        <w:r w:rsidR="00BC7A85" w:rsidRPr="006C21AA">
          <w:t>rocess</w:t>
        </w:r>
        <w:bookmarkEnd w:id="790"/>
        <w:r w:rsidR="00BC7A85" w:rsidRPr="006C21AA">
          <w:t xml:space="preserve"> </w:t>
        </w:r>
      </w:ins>
    </w:p>
    <w:p w14:paraId="0899E164" w14:textId="77777777" w:rsidR="006C5049" w:rsidRPr="00B6660E" w:rsidRDefault="00313BB4" w:rsidP="00B6660E">
      <w:pPr>
        <w:pStyle w:val="Yazstilim"/>
        <w:rPr>
          <w:ins w:id="792" w:author="Mattsi" w:date="2016-12-15T09:50:00Z"/>
          <w:rFonts w:cs="Calibri"/>
          <w:sz w:val="24"/>
        </w:rPr>
      </w:pPr>
      <w:ins w:id="793" w:author="Mattsi" w:date="2016-12-15T09:50:00Z">
        <w:r w:rsidRPr="00A54057">
          <w:lastRenderedPageBreak/>
          <w:t>For sprint</w:t>
        </w:r>
        <w:r w:rsidR="006C5049" w:rsidRPr="00A54057">
          <w:t xml:space="preserve"> 0, </w:t>
        </w:r>
        <w:r w:rsidR="00EA4282">
          <w:t>we</w:t>
        </w:r>
        <w:r w:rsidR="006C5049" w:rsidRPr="00A54057">
          <w:t xml:space="preserve"> started to produce project diaries</w:t>
        </w:r>
        <w:r w:rsidR="00F05779">
          <w:t xml:space="preserve">. </w:t>
        </w:r>
        <w:r w:rsidR="00EA4282">
          <w:t>We prepared a</w:t>
        </w:r>
        <w:r w:rsidR="00F05779">
          <w:t xml:space="preserve"> project diary template</w:t>
        </w:r>
        <w:r w:rsidRPr="00A54057">
          <w:t>. Project meeting minutes were added</w:t>
        </w:r>
        <w:r w:rsidR="006C5049" w:rsidRPr="00A54057">
          <w:t>.</w:t>
        </w:r>
        <w:r w:rsidRPr="00A54057">
          <w:t xml:space="preserve"> For the sprint 1 based on these</w:t>
        </w:r>
        <w:r w:rsidR="00602E6C" w:rsidRPr="00A54057">
          <w:t xml:space="preserve"> functional</w:t>
        </w:r>
        <w:r w:rsidR="00A654FC">
          <w:t xml:space="preserve"> specifications </w:t>
        </w:r>
        <w:r w:rsidR="002230F7">
          <w:t xml:space="preserve">we created </w:t>
        </w:r>
        <w:r w:rsidR="00A654FC">
          <w:t>initial use</w:t>
        </w:r>
        <w:r w:rsidRPr="00A54057">
          <w:t xml:space="preserve"> cases.</w:t>
        </w:r>
        <w:r w:rsidR="00562F95">
          <w:t xml:space="preserve"> </w:t>
        </w:r>
        <w:r w:rsidR="00DD6728">
          <w:t>Each team member create</w:t>
        </w:r>
        <w:r w:rsidR="00181347">
          <w:t>d one or more</w:t>
        </w:r>
        <w:r w:rsidR="00562F95">
          <w:t xml:space="preserve"> use case</w:t>
        </w:r>
        <w:r w:rsidR="00181347">
          <w:t>s</w:t>
        </w:r>
        <w:r w:rsidR="00562F95">
          <w:t>.</w:t>
        </w:r>
        <w:r w:rsidR="00A1081A">
          <w:t xml:space="preserve"> In addition to these</w:t>
        </w:r>
        <w:r w:rsidR="002D343E">
          <w:t>,</w:t>
        </w:r>
        <w:r w:rsidR="00C74E61">
          <w:t xml:space="preserve"> we wrote the product timescale document</w:t>
        </w:r>
        <w:r w:rsidR="00A1081A">
          <w:t>.</w:t>
        </w:r>
      </w:ins>
    </w:p>
    <w:p w14:paraId="126872CD" w14:textId="77777777" w:rsidR="005410B2" w:rsidRDefault="005410B2" w:rsidP="00761FA5">
      <w:pPr>
        <w:pStyle w:val="hheading2"/>
        <w:rPr>
          <w:moveTo w:id="794" w:author="Mattsi" w:date="2016-12-15T09:50:00Z"/>
          <w:rFonts w:ascii="Calibri" w:hAnsi="Calibri" w:cs="Calibri"/>
          <w:sz w:val="22"/>
          <w:szCs w:val="22"/>
        </w:rPr>
      </w:pPr>
      <w:moveToRangeStart w:id="795" w:author="Mattsi" w:date="2016-12-15T09:50:00Z" w:name="move469558757"/>
    </w:p>
    <w:p w14:paraId="4C08E229" w14:textId="77777777" w:rsidR="005410B2" w:rsidRPr="00A4492F" w:rsidRDefault="005410B2" w:rsidP="00CA0BAA">
      <w:pPr>
        <w:pStyle w:val="H1"/>
        <w:rPr>
          <w:moveTo w:id="796" w:author="Mattsi" w:date="2016-12-15T09:50:00Z"/>
        </w:rPr>
        <w:pPrChange w:id="797" w:author="Mattsi" w:date="2016-12-15T09:50:00Z">
          <w:pPr/>
        </w:pPrChange>
      </w:pPr>
      <w:bookmarkStart w:id="798" w:name="_Toc469560260"/>
      <w:moveTo w:id="799" w:author="Mattsi" w:date="2016-12-15T09:50:00Z">
        <w:r w:rsidRPr="00A4492F">
          <w:t>Producing Project Timescale</w:t>
        </w:r>
        <w:bookmarkEnd w:id="798"/>
      </w:moveTo>
    </w:p>
    <w:p w14:paraId="0BD927DF" w14:textId="77777777" w:rsidR="00C06161" w:rsidRDefault="00C06161" w:rsidP="00761FA5">
      <w:pPr>
        <w:pStyle w:val="hheading2"/>
        <w:rPr>
          <w:moveTo w:id="800" w:author="Mattsi" w:date="2016-12-15T09:50:00Z"/>
          <w:rFonts w:ascii="Calibri" w:hAnsi="Calibri" w:cs="Calibri"/>
          <w:b/>
          <w:sz w:val="22"/>
          <w:szCs w:val="22"/>
          <w:u w:val="single"/>
        </w:rPr>
      </w:pPr>
    </w:p>
    <w:moveToRangeEnd w:id="795"/>
    <w:p w14:paraId="24DB5BD9" w14:textId="77777777" w:rsidR="001D1868" w:rsidRDefault="001D1868" w:rsidP="001D1868">
      <w:pPr>
        <w:pStyle w:val="Yazstilim"/>
        <w:rPr>
          <w:del w:id="801" w:author="Qian Zhou" w:date="2016-12-15T09:50:00Z"/>
        </w:rPr>
      </w:pPr>
      <w:del w:id="802" w:author="Qian Zhou" w:date="2016-12-15T09:50:00Z">
        <w:r>
          <w:delText>Project time</w:delText>
        </w:r>
        <w:r w:rsidR="006252DE">
          <w:delText xml:space="preserve">scale </w:delText>
        </w:r>
        <w:r>
          <w:delText>is built by Windows Excel.</w:delText>
        </w:r>
      </w:del>
    </w:p>
    <w:p w14:paraId="0E5F5267" w14:textId="77777777" w:rsidR="00C06161" w:rsidRDefault="00E56BC9" w:rsidP="00761FA5">
      <w:pPr>
        <w:pStyle w:val="hheading2"/>
        <w:rPr>
          <w:del w:id="803" w:author="Qian Zhou" w:date="2016-12-15T09:50:00Z"/>
          <w:rFonts w:ascii="Calibri" w:hAnsi="Calibri" w:cs="Calibri"/>
          <w:b/>
          <w:sz w:val="22"/>
          <w:szCs w:val="22"/>
          <w:u w:val="single"/>
        </w:rPr>
      </w:pPr>
      <w:del w:id="804" w:author="Qian Zhou" w:date="2016-12-15T09:50:00Z">
        <w:r w:rsidRPr="00E56BC9">
          <w:rPr>
            <w:rFonts w:ascii="Calibri" w:hAnsi="Calibri" w:cs="Calibri"/>
            <w:noProof/>
            <w:lang w:val="en-GB" w:eastAsia="en-GB"/>
          </w:rPr>
          <w:drawing>
            <wp:inline distT="0" distB="0" distL="0" distR="0" wp14:anchorId="4CFBD740" wp14:editId="747D9BBF">
              <wp:extent cx="5617029" cy="3091543"/>
              <wp:effectExtent l="0" t="0" r="22225" b="13970"/>
              <wp:docPr id="1"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del>
    </w:p>
    <w:p w14:paraId="79E8E03A" w14:textId="77777777" w:rsidR="00C06161" w:rsidRDefault="001D1868" w:rsidP="00761FA5">
      <w:pPr>
        <w:pStyle w:val="hheading2"/>
        <w:rPr>
          <w:del w:id="805" w:author="Qian Zhou" w:date="2016-12-15T09:50:00Z"/>
          <w:rFonts w:ascii="Calibri" w:hAnsi="Calibri" w:cs="Calibri"/>
          <w:b/>
          <w:sz w:val="22"/>
          <w:szCs w:val="22"/>
          <w:u w:val="single"/>
        </w:rPr>
      </w:pPr>
      <w:del w:id="806" w:author="Qian Zhou" w:date="2016-12-15T09:50:00Z">
        <w:r>
          <w:rPr>
            <w:rFonts w:ascii="Calibri" w:hAnsi="Calibri" w:cs="Calibri"/>
            <w:b/>
            <w:sz w:val="22"/>
            <w:szCs w:val="22"/>
            <w:u w:val="single"/>
          </w:rPr>
          <w:delText xml:space="preserve">          </w:delText>
        </w:r>
      </w:del>
    </w:p>
    <w:p w14:paraId="75EF14B7" w14:textId="77777777" w:rsidR="00C06161" w:rsidRPr="00DC70B8" w:rsidRDefault="00E54CEE" w:rsidP="00DC70B8">
      <w:pPr>
        <w:pStyle w:val="Yazstilim"/>
        <w:jc w:val="center"/>
        <w:rPr>
          <w:moveFrom w:id="807" w:author="Qian Zhou" w:date="2016-12-15T09:50:00Z"/>
          <w:b/>
          <w:sz w:val="18"/>
          <w:rPrChange w:id="808" w:author="Qian Zhou" w:date="2016-12-15T09:50:00Z">
            <w:rPr>
              <w:moveFrom w:id="809" w:author="Qian Zhou" w:date="2016-12-15T09:50:00Z"/>
              <w:b/>
            </w:rPr>
          </w:rPrChange>
        </w:rPr>
        <w:pPrChange w:id="810" w:author="Qian Zhou" w:date="2016-12-15T09:50:00Z">
          <w:pPr>
            <w:pStyle w:val="Yazstilim"/>
          </w:pPr>
        </w:pPrChange>
      </w:pPr>
      <w:del w:id="811" w:author="Qian Zhou" w:date="2016-12-15T09:50:00Z">
        <w:r>
          <w:delText xml:space="preserve">                                                  </w:delText>
        </w:r>
        <w:r>
          <w:rPr>
            <w:b/>
          </w:rPr>
          <w:delText>Graphic 1</w:delText>
        </w:r>
        <w:r w:rsidRPr="00E54CEE">
          <w:rPr>
            <w:b/>
          </w:rPr>
          <w:delText xml:space="preserve">. </w:delText>
        </w:r>
      </w:del>
      <w:moveFromRangeStart w:id="812" w:author="Qian Zhou" w:date="2016-12-15T09:50:00Z" w:name="move469558758"/>
      <w:moveFrom w:id="813" w:author="Qian Zhou" w:date="2016-12-15T09:50:00Z">
        <w:r w:rsidRPr="00DC70B8">
          <w:rPr>
            <w:b/>
            <w:sz w:val="18"/>
            <w:rPrChange w:id="814" w:author="Qian Zhou" w:date="2016-12-15T09:50:00Z">
              <w:rPr>
                <w:b/>
              </w:rPr>
            </w:rPrChange>
          </w:rPr>
          <w:t>Product Timescale</w:t>
        </w:r>
      </w:moveFrom>
    </w:p>
    <w:moveFromRangeEnd w:id="812"/>
    <w:p w14:paraId="6FFAB63A" w14:textId="77777777" w:rsidR="00C06161" w:rsidRDefault="00C06161" w:rsidP="00761FA5">
      <w:pPr>
        <w:pStyle w:val="hheading2"/>
        <w:rPr>
          <w:del w:id="815" w:author="Qian Zhou" w:date="2016-12-15T09:50:00Z"/>
          <w:rFonts w:ascii="Calibri" w:hAnsi="Calibri" w:cs="Calibri"/>
          <w:b/>
          <w:sz w:val="22"/>
          <w:szCs w:val="22"/>
          <w:u w:val="single"/>
        </w:rPr>
      </w:pPr>
    </w:p>
    <w:p w14:paraId="002DB1C1" w14:textId="77777777" w:rsidR="00C06161" w:rsidRDefault="00C06161" w:rsidP="00761FA5">
      <w:pPr>
        <w:pStyle w:val="hheading2"/>
        <w:rPr>
          <w:moveTo w:id="816" w:author="Mattsi" w:date="2016-12-15T09:50:00Z"/>
          <w:rFonts w:ascii="Calibri" w:hAnsi="Calibri" w:cs="Calibri"/>
          <w:b/>
          <w:sz w:val="22"/>
          <w:szCs w:val="22"/>
          <w:u w:val="single"/>
        </w:rPr>
      </w:pPr>
      <w:moveToRangeStart w:id="817" w:author="Mattsi" w:date="2016-12-15T09:50:00Z" w:name="move469558759"/>
    </w:p>
    <w:p w14:paraId="07EDCE5D" w14:textId="77777777" w:rsidR="00C06161" w:rsidRPr="006C21AA" w:rsidRDefault="00C06161" w:rsidP="006C21AA">
      <w:pPr>
        <w:pStyle w:val="H1"/>
        <w:rPr>
          <w:moveFrom w:id="818" w:author="Qian Zhou" w:date="2016-12-15T09:50:00Z"/>
        </w:rPr>
      </w:pPr>
      <w:bookmarkStart w:id="819" w:name="_Toc469560261"/>
      <w:bookmarkEnd w:id="819"/>
      <w:moveFromRangeStart w:id="820" w:author="Qian Zhou" w:date="2016-12-15T09:50:00Z" w:name="move469558761"/>
      <w:moveToRangeEnd w:id="817"/>
    </w:p>
    <w:p w14:paraId="49127E5B" w14:textId="2FC7A618" w:rsidR="005410B2" w:rsidRPr="006C21AA" w:rsidRDefault="005410B2" w:rsidP="006C21AA">
      <w:pPr>
        <w:pStyle w:val="H1"/>
        <w:rPr>
          <w:del w:id="821" w:author="Qian Zhou" w:date="2016-12-15T09:50:00Z"/>
        </w:rPr>
      </w:pPr>
      <w:bookmarkStart w:id="822" w:name="_Toc469560262"/>
      <w:bookmarkEnd w:id="822"/>
      <w:moveFromRangeEnd w:id="820"/>
    </w:p>
    <w:p w14:paraId="65864837" w14:textId="77777777" w:rsidR="008F7CB8" w:rsidRPr="006C21AA" w:rsidRDefault="008F7CB8" w:rsidP="006C21AA">
      <w:pPr>
        <w:pStyle w:val="H1"/>
        <w:rPr>
          <w:del w:id="823" w:author="Qian Zhou" w:date="2016-12-15T09:50:00Z"/>
        </w:rPr>
      </w:pPr>
      <w:bookmarkStart w:id="824" w:name="_Toc469560263"/>
      <w:bookmarkEnd w:id="824"/>
    </w:p>
    <w:p w14:paraId="6B8D5A0B" w14:textId="05A50F77" w:rsidR="00E462F1" w:rsidRPr="006C21AA" w:rsidRDefault="004D1325" w:rsidP="006C21AA">
      <w:pPr>
        <w:pStyle w:val="H1"/>
        <w:pPrChange w:id="825" w:author="Mattsi" w:date="2016-12-15T09:50:00Z">
          <w:pPr/>
        </w:pPrChange>
      </w:pPr>
      <w:bookmarkStart w:id="826" w:name="_Toc469560264"/>
      <w:r w:rsidRPr="006C21AA">
        <w:t>Use Cases</w:t>
      </w:r>
      <w:r w:rsidR="00971D6A" w:rsidRPr="006C21AA">
        <w:t xml:space="preserve"> </w:t>
      </w:r>
      <w:del w:id="827" w:author="Mattsi" w:date="2016-12-15T09:50:00Z">
        <w:r w:rsidR="00971D6A" w:rsidRPr="006C21AA">
          <w:delText>and User Stories</w:delText>
        </w:r>
        <w:r w:rsidRPr="006C21AA">
          <w:delText xml:space="preserve"> Creation</w:delText>
        </w:r>
      </w:del>
      <w:ins w:id="828" w:author="Mattsi" w:date="2016-12-15T09:50:00Z">
        <w:r w:rsidR="00E4114F" w:rsidRPr="006C21AA">
          <w:t>v1</w:t>
        </w:r>
      </w:ins>
      <w:bookmarkEnd w:id="826"/>
    </w:p>
    <w:p w14:paraId="28C43FB3" w14:textId="77777777" w:rsidR="00FA63BE" w:rsidRPr="008332F6" w:rsidRDefault="00FA63BE" w:rsidP="008332F6">
      <w:pPr>
        <w:rPr>
          <w:u w:val="single"/>
        </w:rPr>
      </w:pPr>
    </w:p>
    <w:p w14:paraId="0BCC787E" w14:textId="77777777" w:rsidR="001B5930" w:rsidRDefault="00CD4A13" w:rsidP="00CA0BAA">
      <w:pPr>
        <w:pStyle w:val="H2"/>
        <w:pPrChange w:id="829" w:author="Mattsi" w:date="2016-12-15T09:50:00Z">
          <w:pPr/>
        </w:pPrChange>
      </w:pPr>
      <w:bookmarkStart w:id="830" w:name="Ch2_1"/>
      <w:bookmarkStart w:id="831" w:name="_Toc469560265"/>
      <w:bookmarkEnd w:id="787"/>
      <w:r w:rsidRPr="00A54057">
        <w:t>Use Case 1 – Log in</w:t>
      </w:r>
      <w:bookmarkEnd w:id="831"/>
      <w:r w:rsidRPr="00A54057">
        <w:t xml:space="preserve"> </w:t>
      </w:r>
    </w:p>
    <w:p w14:paraId="3E3731AC" w14:textId="77777777" w:rsidR="00E317C6" w:rsidRPr="003138A5" w:rsidRDefault="00FA63BE" w:rsidP="00FA63BE">
      <w:pPr>
        <w:pStyle w:val="Yazstilim"/>
        <w:rPr>
          <w:lang w:val="en-GB" w:eastAsia="en-GB"/>
        </w:rPr>
      </w:pPr>
      <w:r w:rsidRPr="003138A5">
        <w:rPr>
          <w:lang w:val="en-GB" w:eastAsia="en-GB"/>
        </w:rPr>
        <w:t xml:space="preserve">As a player, I want to login for seeing main menu </w:t>
      </w:r>
    </w:p>
    <w:p w14:paraId="66795A4A" w14:textId="77777777" w:rsidR="00FA63BE" w:rsidRPr="00186D99" w:rsidRDefault="00E317C6" w:rsidP="004D112F">
      <w:pPr>
        <w:pStyle w:val="Yazstilim"/>
        <w:numPr>
          <w:ilvl w:val="0"/>
          <w:numId w:val="20"/>
        </w:numPr>
        <w:rPr>
          <w:sz w:val="20"/>
          <w:lang w:val="en-GB"/>
          <w:rPrChange w:id="832" w:author="Qian Zhou" w:date="2016-12-15T09:50:00Z">
            <w:rPr>
              <w:lang w:val="en-GB" w:eastAsia="en-GB"/>
            </w:rPr>
          </w:rPrChange>
        </w:rPr>
      </w:pPr>
      <w:r w:rsidRPr="00186D99">
        <w:rPr>
          <w:sz w:val="20"/>
          <w:shd w:val="clear" w:color="auto" w:fill="FFFFFF"/>
          <w:rPrChange w:id="833" w:author="Qian Zhou" w:date="2016-12-15T09:50:00Z">
            <w:rPr>
              <w:rFonts w:ascii="Arial" w:hAnsi="Arial" w:cs="Arial"/>
              <w:sz w:val="19"/>
              <w:szCs w:val="19"/>
              <w:shd w:val="clear" w:color="auto" w:fill="FFFFFF"/>
            </w:rPr>
          </w:rPrChange>
        </w:rPr>
        <w:t>User can view the login page</w:t>
      </w:r>
      <w:r w:rsidR="00FA63BE" w:rsidRPr="00186D99">
        <w:rPr>
          <w:sz w:val="20"/>
          <w:lang w:val="en-GB"/>
          <w:rPrChange w:id="834" w:author="Qian Zhou" w:date="2016-12-15T09:50:00Z">
            <w:rPr>
              <w:lang w:val="en-GB" w:eastAsia="en-GB"/>
            </w:rPr>
          </w:rPrChange>
        </w:rPr>
        <w:t>.</w:t>
      </w:r>
    </w:p>
    <w:p w14:paraId="5889BBAC" w14:textId="77777777" w:rsidR="00E317C6" w:rsidRPr="00186D99" w:rsidRDefault="00E317C6" w:rsidP="004D112F">
      <w:pPr>
        <w:pStyle w:val="Yazstilim"/>
        <w:numPr>
          <w:ilvl w:val="0"/>
          <w:numId w:val="20"/>
        </w:numPr>
        <w:rPr>
          <w:sz w:val="20"/>
          <w:lang w:val="en-GB"/>
          <w:rPrChange w:id="835" w:author="Qian Zhou" w:date="2016-12-15T09:50:00Z">
            <w:rPr>
              <w:lang w:val="en-GB" w:eastAsia="en-GB"/>
            </w:rPr>
          </w:rPrChange>
        </w:rPr>
      </w:pPr>
      <w:r w:rsidRPr="00186D99">
        <w:rPr>
          <w:sz w:val="20"/>
          <w:lang w:val="en-GB"/>
          <w:rPrChange w:id="836" w:author="Qian Zhou" w:date="2016-12-15T09:50:00Z">
            <w:rPr>
              <w:lang w:val="en-GB" w:eastAsia="en-GB"/>
            </w:rPr>
          </w:rPrChange>
        </w:rPr>
        <w:t xml:space="preserve">User can enter a username and </w:t>
      </w:r>
      <w:r w:rsidR="0097551F" w:rsidRPr="00186D99">
        <w:rPr>
          <w:sz w:val="20"/>
          <w:lang w:val="en-GB"/>
          <w:rPrChange w:id="837" w:author="Qian Zhou" w:date="2016-12-15T09:50:00Z">
            <w:rPr>
              <w:lang w:val="en-GB" w:eastAsia="en-GB"/>
            </w:rPr>
          </w:rPrChange>
        </w:rPr>
        <w:t>password</w:t>
      </w:r>
      <w:r w:rsidRPr="00186D99">
        <w:rPr>
          <w:sz w:val="20"/>
          <w:lang w:val="en-GB"/>
          <w:rPrChange w:id="838" w:author="Qian Zhou" w:date="2016-12-15T09:50:00Z">
            <w:rPr>
              <w:lang w:val="en-GB" w:eastAsia="en-GB"/>
            </w:rPr>
          </w:rPrChange>
        </w:rPr>
        <w:t xml:space="preserve"> for login to the game.</w:t>
      </w:r>
    </w:p>
    <w:p w14:paraId="36F199D0" w14:textId="77777777" w:rsidR="00E317C6" w:rsidRPr="00D631D6" w:rsidRDefault="00E317C6" w:rsidP="004D112F">
      <w:pPr>
        <w:pStyle w:val="Yazstilim"/>
        <w:numPr>
          <w:ilvl w:val="0"/>
          <w:numId w:val="20"/>
        </w:numPr>
        <w:rPr>
          <w:sz w:val="20"/>
          <w:lang w:val="en-GB"/>
          <w:rPrChange w:id="839" w:author="Qian Zhou" w:date="2016-12-15T09:50:00Z">
            <w:rPr>
              <w:lang w:val="en-GB" w:eastAsia="en-GB"/>
            </w:rPr>
          </w:rPrChange>
        </w:rPr>
      </w:pPr>
      <w:r w:rsidRPr="00186D99">
        <w:rPr>
          <w:sz w:val="20"/>
          <w:lang w:val="en-GB"/>
          <w:rPrChange w:id="840" w:author="Qian Zhou" w:date="2016-12-15T09:50:00Z">
            <w:rPr>
              <w:lang w:val="en-GB" w:eastAsia="en-GB"/>
            </w:rPr>
          </w:rPrChange>
        </w:rPr>
        <w:t>User can view fail screen if error is happened.</w:t>
      </w:r>
    </w:p>
    <w:p w14:paraId="6DA6A2B7" w14:textId="77777777" w:rsidR="00E317C6" w:rsidRPr="00E317C6" w:rsidRDefault="00E317C6" w:rsidP="00E317C6">
      <w:pPr>
        <w:rPr>
          <w:del w:id="841" w:author="Qian Zhou" w:date="2016-12-15T09:50:00Z"/>
          <w:lang w:val="en-GB" w:eastAsia="en-GB"/>
        </w:rPr>
      </w:pPr>
    </w:p>
    <w:p w14:paraId="2CBD44BC" w14:textId="77777777" w:rsidR="00E317C6" w:rsidRPr="00E317C6" w:rsidRDefault="00E317C6" w:rsidP="00E317C6">
      <w:pPr>
        <w:rPr>
          <w:del w:id="842" w:author="Qian Zhou" w:date="2016-12-15T09:50:00Z"/>
          <w:lang w:val="en-GB" w:eastAsia="en-GB"/>
        </w:rPr>
      </w:pPr>
    </w:p>
    <w:p w14:paraId="7402BCAE" w14:textId="77777777" w:rsidR="00FA63BE" w:rsidRPr="00A54057" w:rsidRDefault="00FA63BE" w:rsidP="00A54057">
      <w:pPr>
        <w:rPr>
          <w:del w:id="843" w:author="Qian Zhou" w:date="2016-12-15T09:50:00Z"/>
        </w:rPr>
      </w:pPr>
    </w:p>
    <w:bookmarkEnd w:id="830"/>
    <w:p w14:paraId="280D5DFE" w14:textId="77777777" w:rsidR="00336449" w:rsidRDefault="00336449" w:rsidP="001B5930">
      <w:pPr>
        <w:adjustRightInd w:val="0"/>
        <w:snapToGrid w:val="0"/>
        <w:rPr>
          <w:del w:id="844" w:author="Qian Zhou" w:date="2016-12-15T09:50:00Z"/>
          <w:rFonts w:cs="Calibri"/>
          <w:sz w:val="22"/>
          <w:szCs w:val="22"/>
        </w:rPr>
      </w:pPr>
    </w:p>
    <w:p w14:paraId="23DB99A4" w14:textId="77777777" w:rsidR="005D1C9D" w:rsidRDefault="005D1C9D" w:rsidP="001B5930">
      <w:pPr>
        <w:adjustRightInd w:val="0"/>
        <w:snapToGrid w:val="0"/>
        <w:rPr>
          <w:del w:id="845" w:author="Qian Zhou" w:date="2016-12-15T09:50:00Z"/>
          <w:rFonts w:cs="Calibri"/>
          <w:sz w:val="22"/>
          <w:szCs w:val="22"/>
        </w:rPr>
      </w:pPr>
    </w:p>
    <w:p w14:paraId="3AA1DD2E" w14:textId="77777777" w:rsidR="005D1C9D" w:rsidRDefault="005D1C9D" w:rsidP="001B5930">
      <w:pPr>
        <w:adjustRightInd w:val="0"/>
        <w:snapToGrid w:val="0"/>
        <w:rPr>
          <w:del w:id="846" w:author="Qian Zhou" w:date="2016-12-15T09:50:00Z"/>
          <w:rFonts w:cs="Calibri"/>
          <w:sz w:val="22"/>
          <w:szCs w:val="22"/>
        </w:rPr>
      </w:pPr>
    </w:p>
    <w:p w14:paraId="6EAEF4D1" w14:textId="77777777" w:rsidR="005D1C9D" w:rsidRPr="00A54057" w:rsidRDefault="005D1C9D" w:rsidP="001B5930">
      <w:pPr>
        <w:adjustRightInd w:val="0"/>
        <w:snapToGrid w:val="0"/>
        <w:rPr>
          <w:del w:id="847" w:author="Qian Zhou" w:date="2016-12-15T09:50:00Z"/>
          <w:rFonts w:cs="Calibri"/>
          <w:sz w:val="22"/>
          <w:szCs w:val="22"/>
        </w:rPr>
      </w:pPr>
    </w:p>
    <w:tbl>
      <w:tblPr>
        <w:tblStyle w:val="LightList"/>
        <w:tblW w:w="0" w:type="auto"/>
        <w:tblLook w:val="04A0" w:firstRow="1" w:lastRow="0" w:firstColumn="1" w:lastColumn="0" w:noHBand="0" w:noVBand="1"/>
      </w:tblPr>
      <w:tblGrid>
        <w:gridCol w:w="3936"/>
      </w:tblGrid>
      <w:tr w:rsidR="00336449" w:rsidRPr="00A54057" w14:paraId="28442AEB" w14:textId="77777777" w:rsidTr="00B86E45">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936" w:type="dxa"/>
          </w:tcPr>
          <w:p w14:paraId="48F2DE3A" w14:textId="77777777" w:rsidR="00336449" w:rsidRPr="00A54057" w:rsidRDefault="00336449" w:rsidP="00304CB4">
            <w:pPr>
              <w:adjustRightInd w:val="0"/>
              <w:snapToGrid w:val="0"/>
              <w:jc w:val="center"/>
              <w:rPr>
                <w:rFonts w:cs="Calibri"/>
                <w:sz w:val="22"/>
                <w:szCs w:val="22"/>
              </w:rPr>
            </w:pPr>
            <w:r w:rsidRPr="00A54057">
              <w:rPr>
                <w:rFonts w:cs="Calibri"/>
                <w:sz w:val="22"/>
                <w:szCs w:val="22"/>
              </w:rPr>
              <w:t>Actor Actions</w:t>
            </w:r>
          </w:p>
        </w:tc>
      </w:tr>
      <w:tr w:rsidR="00336449" w:rsidRPr="00A54057" w14:paraId="6050E18F" w14:textId="77777777"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14:paraId="5A2F36A9" w14:textId="77777777" w:rsidR="00336449" w:rsidRPr="00A54057" w:rsidRDefault="00336449" w:rsidP="004D112F">
            <w:pPr>
              <w:pStyle w:val="ListParagraph"/>
              <w:widowControl w:val="0"/>
              <w:numPr>
                <w:ilvl w:val="0"/>
                <w:numId w:val="2"/>
              </w:numPr>
              <w:adjustRightInd w:val="0"/>
              <w:snapToGrid w:val="0"/>
              <w:spacing w:after="0" w:line="240" w:lineRule="auto"/>
              <w:contextualSpacing w:val="0"/>
              <w:rPr>
                <w:rFonts w:ascii="Calibri" w:hAnsi="Calibri" w:cs="Calibri"/>
                <w:b/>
              </w:rPr>
            </w:pPr>
            <w:r w:rsidRPr="00A54057">
              <w:rPr>
                <w:rFonts w:ascii="Calibri" w:hAnsi="Calibri" w:cs="Calibri"/>
              </w:rPr>
              <w:t>Open the game page.</w:t>
            </w:r>
          </w:p>
        </w:tc>
      </w:tr>
      <w:tr w:rsidR="00336449" w:rsidRPr="00A54057" w14:paraId="470AAE67" w14:textId="77777777" w:rsidTr="00B86E45">
        <w:trPr>
          <w:trHeight w:val="264"/>
        </w:trPr>
        <w:tc>
          <w:tcPr>
            <w:cnfStyle w:val="001000000000" w:firstRow="0" w:lastRow="0" w:firstColumn="1" w:lastColumn="0" w:oddVBand="0" w:evenVBand="0" w:oddHBand="0" w:evenHBand="0" w:firstRowFirstColumn="0" w:firstRowLastColumn="0" w:lastRowFirstColumn="0" w:lastRowLastColumn="0"/>
            <w:tcW w:w="3936" w:type="dxa"/>
          </w:tcPr>
          <w:p w14:paraId="19EA27EF" w14:textId="77777777" w:rsidR="00336449" w:rsidRPr="00A54057" w:rsidRDefault="00336449" w:rsidP="004D112F">
            <w:pPr>
              <w:pStyle w:val="ListParagraph"/>
              <w:widowControl w:val="0"/>
              <w:numPr>
                <w:ilvl w:val="0"/>
                <w:numId w:val="2"/>
              </w:numPr>
              <w:adjustRightInd w:val="0"/>
              <w:snapToGrid w:val="0"/>
              <w:spacing w:after="0" w:line="240" w:lineRule="auto"/>
              <w:contextualSpacing w:val="0"/>
              <w:rPr>
                <w:rFonts w:ascii="Calibri" w:hAnsi="Calibri" w:cs="Calibri"/>
                <w:b/>
              </w:rPr>
            </w:pPr>
            <w:r w:rsidRPr="00A54057">
              <w:rPr>
                <w:rFonts w:ascii="Calibri" w:hAnsi="Calibri" w:cs="Calibri"/>
              </w:rPr>
              <w:t>Input the username and password.</w:t>
            </w:r>
          </w:p>
        </w:tc>
      </w:tr>
      <w:tr w:rsidR="00336449" w:rsidRPr="00A54057" w14:paraId="20CA12A5" w14:textId="77777777" w:rsidTr="00B86E4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936" w:type="dxa"/>
          </w:tcPr>
          <w:p w14:paraId="7FD17031" w14:textId="77777777" w:rsidR="00336449" w:rsidRPr="00A54057" w:rsidRDefault="00336449" w:rsidP="004D112F">
            <w:pPr>
              <w:pStyle w:val="ListParagraph"/>
              <w:widowControl w:val="0"/>
              <w:numPr>
                <w:ilvl w:val="0"/>
                <w:numId w:val="2"/>
              </w:numPr>
              <w:adjustRightInd w:val="0"/>
              <w:snapToGrid w:val="0"/>
              <w:spacing w:after="0" w:line="240" w:lineRule="auto"/>
              <w:contextualSpacing w:val="0"/>
              <w:rPr>
                <w:rFonts w:ascii="Calibri" w:hAnsi="Calibri" w:cs="Calibri"/>
                <w:b/>
              </w:rPr>
            </w:pPr>
            <w:r w:rsidRPr="00A54057">
              <w:rPr>
                <w:rFonts w:ascii="Calibri" w:hAnsi="Calibri" w:cs="Calibri"/>
              </w:rPr>
              <w:t>Press “OK” button.</w:t>
            </w:r>
            <w:del w:id="848" w:author="Qian Zhou" w:date="2016-12-15T09:50:00Z">
              <w:r w:rsidRPr="00A54057">
                <w:rPr>
                  <w:rFonts w:ascii="Calibri" w:hAnsi="Calibri" w:cs="Calibri"/>
                </w:rPr>
                <w:delText xml:space="preserve"> </w:delText>
              </w:r>
            </w:del>
          </w:p>
        </w:tc>
      </w:tr>
    </w:tbl>
    <w:p w14:paraId="033A0DC0" w14:textId="77777777" w:rsidR="00336449" w:rsidRPr="00186D99" w:rsidRDefault="003A2A0A" w:rsidP="00186D99">
      <w:pPr>
        <w:adjustRightInd w:val="0"/>
        <w:snapToGrid w:val="0"/>
        <w:ind w:firstLine="720"/>
        <w:rPr>
          <w:sz w:val="18"/>
          <w:rPrChange w:id="849" w:author="Qian Zhou" w:date="2016-12-15T09:50:00Z">
            <w:rPr>
              <w:rFonts w:cs="Calibri"/>
              <w:sz w:val="22"/>
              <w:szCs w:val="22"/>
            </w:rPr>
          </w:rPrChange>
        </w:rPr>
        <w:pPrChange w:id="850" w:author="Qian Zhou" w:date="2016-12-15T09:50:00Z">
          <w:pPr>
            <w:adjustRightInd w:val="0"/>
            <w:snapToGrid w:val="0"/>
          </w:pPr>
        </w:pPrChange>
      </w:pPr>
      <w:del w:id="851" w:author="Qian Zhou" w:date="2016-12-15T09:50:00Z">
        <w:r>
          <w:rPr>
            <w:rFonts w:cs="Calibri"/>
            <w:sz w:val="22"/>
            <w:szCs w:val="22"/>
          </w:rPr>
          <w:delText xml:space="preserve">        </w:delText>
        </w:r>
      </w:del>
      <w:r w:rsidR="008069A5" w:rsidRPr="00186D99">
        <w:rPr>
          <w:sz w:val="18"/>
          <w:rPrChange w:id="852" w:author="Qian Zhou" w:date="2016-12-15T09:50:00Z">
            <w:rPr>
              <w:rFonts w:cs="Calibri"/>
              <w:sz w:val="22"/>
              <w:szCs w:val="22"/>
            </w:rPr>
          </w:rPrChange>
        </w:rPr>
        <w:t>Table 2</w:t>
      </w:r>
      <w:r w:rsidR="0065775B" w:rsidRPr="00186D99">
        <w:rPr>
          <w:sz w:val="18"/>
          <w:rPrChange w:id="853" w:author="Qian Zhou" w:date="2016-12-15T09:50:00Z">
            <w:rPr>
              <w:rFonts w:cs="Calibri"/>
              <w:sz w:val="22"/>
              <w:szCs w:val="22"/>
            </w:rPr>
          </w:rPrChange>
        </w:rPr>
        <w:t xml:space="preserve">. </w:t>
      </w:r>
      <w:r w:rsidR="00B86E45" w:rsidRPr="00186D99">
        <w:rPr>
          <w:sz w:val="18"/>
          <w:rPrChange w:id="854" w:author="Qian Zhou" w:date="2016-12-15T09:50:00Z">
            <w:rPr>
              <w:rFonts w:cs="Calibri"/>
              <w:sz w:val="22"/>
              <w:szCs w:val="22"/>
            </w:rPr>
          </w:rPrChange>
        </w:rPr>
        <w:t>Actor Actions in Login</w:t>
      </w:r>
      <w:del w:id="855" w:author="Qian Zhou" w:date="2016-12-15T09:50:00Z">
        <w:r w:rsidR="00B86E45">
          <w:rPr>
            <w:rFonts w:cs="Calibri"/>
            <w:sz w:val="22"/>
            <w:szCs w:val="22"/>
          </w:rPr>
          <w:delText xml:space="preserve"> </w:delText>
        </w:r>
      </w:del>
    </w:p>
    <w:p w14:paraId="284F09A5" w14:textId="77777777" w:rsidR="002B5615" w:rsidRDefault="002B5615" w:rsidP="00F920D0">
      <w:pPr>
        <w:adjustRightInd w:val="0"/>
        <w:snapToGrid w:val="0"/>
        <w:jc w:val="center"/>
        <w:rPr>
          <w:ins w:id="856" w:author="Qian Zhou" w:date="2016-12-15T09:50:00Z"/>
          <w:rFonts w:cs="Calibri"/>
          <w:sz w:val="22"/>
          <w:szCs w:val="22"/>
        </w:rPr>
      </w:pPr>
    </w:p>
    <w:tbl>
      <w:tblPr>
        <w:tblStyle w:val="LightList"/>
        <w:tblW w:w="0" w:type="auto"/>
        <w:tblLook w:val="04A0" w:firstRow="1" w:lastRow="0" w:firstColumn="1" w:lastColumn="0" w:noHBand="0" w:noVBand="1"/>
      </w:tblPr>
      <w:tblGrid>
        <w:gridCol w:w="3936"/>
      </w:tblGrid>
      <w:tr w:rsidR="002B5615" w:rsidRPr="00A54057" w14:paraId="3FE0BEA7" w14:textId="77777777" w:rsidTr="00186D99">
        <w:trPr>
          <w:cnfStyle w:val="100000000000" w:firstRow="1" w:lastRow="0" w:firstColumn="0" w:lastColumn="0" w:oddVBand="0" w:evenVBand="0" w:oddHBand="0" w:evenHBand="0" w:firstRowFirstColumn="0" w:firstRowLastColumn="0" w:lastRowFirstColumn="0" w:lastRowLastColumn="0"/>
          <w:trHeight w:val="241"/>
          <w:ins w:id="857" w:author="Qian Zhou" w:date="2016-12-15T09:50:00Z"/>
        </w:trPr>
        <w:tc>
          <w:tcPr>
            <w:cnfStyle w:val="001000000000" w:firstRow="0" w:lastRow="0" w:firstColumn="1" w:lastColumn="0" w:oddVBand="0" w:evenVBand="0" w:oddHBand="0" w:evenHBand="0" w:firstRowFirstColumn="0" w:firstRowLastColumn="0" w:lastRowFirstColumn="0" w:lastRowLastColumn="0"/>
            <w:tcW w:w="3936" w:type="dxa"/>
          </w:tcPr>
          <w:p w14:paraId="7B31C85E" w14:textId="77777777" w:rsidR="002B5615" w:rsidRPr="00A54057" w:rsidRDefault="002B5615" w:rsidP="00F920D0">
            <w:pPr>
              <w:adjustRightInd w:val="0"/>
              <w:snapToGrid w:val="0"/>
              <w:jc w:val="center"/>
              <w:rPr>
                <w:ins w:id="858" w:author="Qian Zhou" w:date="2016-12-15T09:50:00Z"/>
                <w:rFonts w:cs="Calibri"/>
                <w:sz w:val="22"/>
                <w:szCs w:val="22"/>
              </w:rPr>
            </w:pPr>
            <w:ins w:id="859" w:author="Qian Zhou" w:date="2016-12-15T09:50:00Z">
              <w:r>
                <w:rPr>
                  <w:rFonts w:cs="Calibri"/>
                  <w:sz w:val="22"/>
                  <w:szCs w:val="22"/>
                </w:rPr>
                <w:t>System</w:t>
              </w:r>
              <w:r w:rsidRPr="00A54057">
                <w:rPr>
                  <w:rFonts w:cs="Calibri"/>
                  <w:sz w:val="22"/>
                  <w:szCs w:val="22"/>
                </w:rPr>
                <w:t xml:space="preserve"> Actions</w:t>
              </w:r>
            </w:ins>
          </w:p>
        </w:tc>
      </w:tr>
      <w:tr w:rsidR="002B5615" w:rsidRPr="00A54057" w14:paraId="6A14FAF8" w14:textId="77777777" w:rsidTr="00186D99">
        <w:trPr>
          <w:cnfStyle w:val="000000100000" w:firstRow="0" w:lastRow="0" w:firstColumn="0" w:lastColumn="0" w:oddVBand="0" w:evenVBand="0" w:oddHBand="1" w:evenHBand="0" w:firstRowFirstColumn="0" w:firstRowLastColumn="0" w:lastRowFirstColumn="0" w:lastRowLastColumn="0"/>
          <w:trHeight w:val="229"/>
          <w:ins w:id="860" w:author="Qian Zhou" w:date="2016-12-15T09:50:00Z"/>
        </w:trPr>
        <w:tc>
          <w:tcPr>
            <w:cnfStyle w:val="001000000000" w:firstRow="0" w:lastRow="0" w:firstColumn="1" w:lastColumn="0" w:oddVBand="0" w:evenVBand="0" w:oddHBand="0" w:evenHBand="0" w:firstRowFirstColumn="0" w:firstRowLastColumn="0" w:lastRowFirstColumn="0" w:lastRowLastColumn="0"/>
            <w:tcW w:w="3936" w:type="dxa"/>
          </w:tcPr>
          <w:p w14:paraId="2BFED3ED" w14:textId="77777777" w:rsidR="002B5615" w:rsidRPr="00A54057" w:rsidRDefault="003E3C5A" w:rsidP="00186D99">
            <w:pPr>
              <w:pStyle w:val="ListParagraph"/>
              <w:widowControl w:val="0"/>
              <w:numPr>
                <w:ilvl w:val="0"/>
                <w:numId w:val="28"/>
              </w:numPr>
              <w:adjustRightInd w:val="0"/>
              <w:snapToGrid w:val="0"/>
              <w:spacing w:after="0" w:line="240" w:lineRule="auto"/>
              <w:contextualSpacing w:val="0"/>
              <w:rPr>
                <w:ins w:id="861" w:author="Qian Zhou" w:date="2016-12-15T09:50:00Z"/>
                <w:rFonts w:ascii="Calibri" w:hAnsi="Calibri" w:cs="Calibri"/>
                <w:b/>
              </w:rPr>
            </w:pPr>
            <w:ins w:id="862" w:author="Qian Zhou" w:date="2016-12-15T09:50:00Z">
              <w:r>
                <w:rPr>
                  <w:rFonts w:ascii="Calibri" w:hAnsi="Calibri" w:cs="Calibri"/>
                  <w:lang w:val="tr-TR"/>
                </w:rPr>
                <w:t>Syst</w:t>
              </w:r>
              <w:r w:rsidR="00ED1FEA">
                <w:rPr>
                  <w:rFonts w:ascii="Calibri" w:hAnsi="Calibri" w:cs="Calibri"/>
                  <w:lang w:val="tr-TR"/>
                </w:rPr>
                <w:t>em displays the login page</w:t>
              </w:r>
            </w:ins>
          </w:p>
        </w:tc>
      </w:tr>
      <w:tr w:rsidR="002B5615" w:rsidRPr="00A54057" w14:paraId="397599DB" w14:textId="77777777" w:rsidTr="00186D99">
        <w:trPr>
          <w:trHeight w:val="264"/>
          <w:ins w:id="863" w:author="Qian Zhou" w:date="2016-12-15T09:50:00Z"/>
        </w:trPr>
        <w:tc>
          <w:tcPr>
            <w:cnfStyle w:val="001000000000" w:firstRow="0" w:lastRow="0" w:firstColumn="1" w:lastColumn="0" w:oddVBand="0" w:evenVBand="0" w:oddHBand="0" w:evenHBand="0" w:firstRowFirstColumn="0" w:firstRowLastColumn="0" w:lastRowFirstColumn="0" w:lastRowLastColumn="0"/>
            <w:tcW w:w="3936" w:type="dxa"/>
          </w:tcPr>
          <w:p w14:paraId="41ECEE0F" w14:textId="77777777" w:rsidR="002B5615" w:rsidRPr="00A54057" w:rsidRDefault="00ED1FEA" w:rsidP="00186D99">
            <w:pPr>
              <w:pStyle w:val="ListParagraph"/>
              <w:widowControl w:val="0"/>
              <w:numPr>
                <w:ilvl w:val="0"/>
                <w:numId w:val="28"/>
              </w:numPr>
              <w:adjustRightInd w:val="0"/>
              <w:snapToGrid w:val="0"/>
              <w:spacing w:after="0" w:line="240" w:lineRule="auto"/>
              <w:contextualSpacing w:val="0"/>
              <w:rPr>
                <w:ins w:id="864" w:author="Qian Zhou" w:date="2016-12-15T09:50:00Z"/>
                <w:rFonts w:ascii="Calibri" w:hAnsi="Calibri" w:cs="Calibri"/>
                <w:b/>
              </w:rPr>
            </w:pPr>
            <w:ins w:id="865" w:author="Qian Zhou" w:date="2016-12-15T09:50:00Z">
              <w:r>
                <w:rPr>
                  <w:rFonts w:ascii="Calibri" w:hAnsi="Calibri" w:cs="Calibri"/>
                  <w:lang w:val="tr-TR"/>
                </w:rPr>
                <w:t>System displays the error message if there is an error.</w:t>
              </w:r>
            </w:ins>
          </w:p>
        </w:tc>
      </w:tr>
    </w:tbl>
    <w:p w14:paraId="6F9C2951" w14:textId="77777777" w:rsidR="004C012A" w:rsidRPr="00186D99" w:rsidRDefault="002B5615" w:rsidP="004C012A">
      <w:pPr>
        <w:adjustRightInd w:val="0"/>
        <w:snapToGrid w:val="0"/>
        <w:ind w:firstLine="720"/>
        <w:rPr>
          <w:ins w:id="866" w:author="Qian Zhou" w:date="2016-12-15T09:50:00Z"/>
          <w:rFonts w:cs="Calibri"/>
          <w:sz w:val="18"/>
          <w:szCs w:val="22"/>
        </w:rPr>
      </w:pPr>
      <w:ins w:id="867" w:author="Qian Zhou" w:date="2016-12-15T09:50:00Z">
        <w:r w:rsidRPr="00186D99">
          <w:rPr>
            <w:rFonts w:cs="Calibri"/>
            <w:sz w:val="18"/>
            <w:szCs w:val="22"/>
          </w:rPr>
          <w:t>Table 3. System Actions in Login</w:t>
        </w:r>
      </w:ins>
    </w:p>
    <w:p w14:paraId="652E2F00" w14:textId="77777777" w:rsidR="0065775B" w:rsidRDefault="0065775B" w:rsidP="004C012A">
      <w:pPr>
        <w:rPr>
          <w:rPrChange w:id="868" w:author="Qian Zhou" w:date="2016-12-15T09:50:00Z">
            <w:rPr>
              <w:rFonts w:cs="Calibri"/>
              <w:sz w:val="22"/>
              <w:szCs w:val="22"/>
            </w:rPr>
          </w:rPrChange>
        </w:rPr>
        <w:pPrChange w:id="869" w:author="Qian Zhou" w:date="2016-12-15T09:50:00Z">
          <w:pPr>
            <w:adjustRightInd w:val="0"/>
            <w:snapToGrid w:val="0"/>
          </w:pPr>
        </w:pPrChange>
      </w:pPr>
    </w:p>
    <w:p w14:paraId="37CE124E" w14:textId="77777777" w:rsidR="001B5930" w:rsidRDefault="001B5930" w:rsidP="00CA0BAA">
      <w:pPr>
        <w:pStyle w:val="H2"/>
        <w:pPrChange w:id="870" w:author="Mattsi" w:date="2016-12-15T09:50:00Z">
          <w:pPr/>
        </w:pPrChange>
      </w:pPr>
      <w:bookmarkStart w:id="871" w:name="Ch2_2"/>
      <w:bookmarkStart w:id="872" w:name="_Toc469560266"/>
      <w:r w:rsidRPr="00A54057">
        <w:t>Use Case 2 – Registration</w:t>
      </w:r>
      <w:bookmarkEnd w:id="872"/>
    </w:p>
    <w:p w14:paraId="77A11C1D" w14:textId="77777777" w:rsidR="00EE5946" w:rsidRDefault="00EE5946" w:rsidP="00EE5946">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register for returning login page. </w:t>
      </w:r>
    </w:p>
    <w:p w14:paraId="7AC0864F" w14:textId="77777777" w:rsidR="00A428B8" w:rsidRPr="00186D99" w:rsidRDefault="00A428B8" w:rsidP="004D112F">
      <w:pPr>
        <w:pStyle w:val="Yazstilim"/>
        <w:numPr>
          <w:ilvl w:val="0"/>
          <w:numId w:val="20"/>
        </w:numPr>
        <w:rPr>
          <w:sz w:val="20"/>
          <w:lang w:val="en-GB"/>
          <w:rPrChange w:id="873" w:author="Qian Zhou" w:date="2016-12-15T09:50:00Z">
            <w:rPr>
              <w:lang w:val="en-GB" w:eastAsia="en-GB"/>
            </w:rPr>
          </w:rPrChange>
        </w:rPr>
      </w:pPr>
      <w:r w:rsidRPr="00186D99">
        <w:rPr>
          <w:sz w:val="20"/>
          <w:shd w:val="clear" w:color="auto" w:fill="FFFFFF"/>
          <w:rPrChange w:id="874" w:author="Qian Zhou" w:date="2016-12-15T09:50:00Z">
            <w:rPr>
              <w:rFonts w:ascii="Arial" w:hAnsi="Arial" w:cs="Arial"/>
              <w:sz w:val="19"/>
              <w:szCs w:val="19"/>
              <w:shd w:val="clear" w:color="auto" w:fill="FFFFFF"/>
            </w:rPr>
          </w:rPrChange>
        </w:rPr>
        <w:t>User can view the register page.</w:t>
      </w:r>
    </w:p>
    <w:p w14:paraId="46ED759E" w14:textId="307104C9" w:rsidR="00A428B8" w:rsidRPr="00186D99" w:rsidRDefault="00A428B8" w:rsidP="004D112F">
      <w:pPr>
        <w:pStyle w:val="Yazstilim"/>
        <w:numPr>
          <w:ilvl w:val="0"/>
          <w:numId w:val="20"/>
        </w:numPr>
        <w:rPr>
          <w:sz w:val="20"/>
          <w:lang w:val="en-GB"/>
          <w:rPrChange w:id="875" w:author="Qian Zhou" w:date="2016-12-15T09:50:00Z">
            <w:rPr>
              <w:lang w:val="en-GB" w:eastAsia="en-GB"/>
            </w:rPr>
          </w:rPrChange>
        </w:rPr>
      </w:pPr>
      <w:r w:rsidRPr="00186D99">
        <w:rPr>
          <w:sz w:val="20"/>
          <w:lang w:val="en-GB"/>
          <w:rPrChange w:id="876" w:author="Qian Zhou" w:date="2016-12-15T09:50:00Z">
            <w:rPr>
              <w:lang w:val="en-GB" w:eastAsia="en-GB"/>
            </w:rPr>
          </w:rPrChange>
        </w:rPr>
        <w:t xml:space="preserve">User </w:t>
      </w:r>
      <w:r w:rsidR="00BD44F0" w:rsidRPr="00186D99">
        <w:rPr>
          <w:sz w:val="20"/>
          <w:lang w:val="en-GB"/>
          <w:rPrChange w:id="877" w:author="Qian Zhou" w:date="2016-12-15T09:50:00Z">
            <w:rPr>
              <w:lang w:val="en-GB" w:eastAsia="en-GB"/>
            </w:rPr>
          </w:rPrChange>
        </w:rPr>
        <w:t>can enter</w:t>
      </w:r>
      <w:r w:rsidRPr="00186D99">
        <w:rPr>
          <w:sz w:val="20"/>
          <w:lang w:val="en-GB"/>
          <w:rPrChange w:id="878" w:author="Qian Zhou" w:date="2016-12-15T09:50:00Z">
            <w:rPr>
              <w:lang w:val="en-GB" w:eastAsia="en-GB"/>
            </w:rPr>
          </w:rPrChange>
        </w:rPr>
        <w:t xml:space="preserve"> username, </w:t>
      </w:r>
      <w:ins w:id="879" w:author="Qian Zhou" w:date="2016-12-15T09:50:00Z">
        <w:r w:rsidRPr="00186D99">
          <w:rPr>
            <w:sz w:val="20"/>
            <w:szCs w:val="20"/>
            <w:lang w:val="en-GB" w:eastAsia="en-GB"/>
          </w:rPr>
          <w:t>password</w:t>
        </w:r>
        <w:r w:rsidR="00B351C6" w:rsidRPr="00186D99">
          <w:rPr>
            <w:sz w:val="20"/>
            <w:szCs w:val="20"/>
            <w:lang w:val="en-GB" w:eastAsia="en-GB"/>
          </w:rPr>
          <w:t>1</w:t>
        </w:r>
      </w:ins>
      <w:del w:id="880" w:author="Qian Zhou" w:date="2016-12-15T09:50:00Z">
        <w:r w:rsidRPr="003138A5">
          <w:rPr>
            <w:lang w:val="en-GB" w:eastAsia="en-GB"/>
          </w:rPr>
          <w:delText>password</w:delText>
        </w:r>
      </w:del>
      <w:r w:rsidRPr="00186D99">
        <w:rPr>
          <w:sz w:val="20"/>
          <w:lang w:val="en-GB"/>
          <w:rPrChange w:id="881" w:author="Qian Zhou" w:date="2016-12-15T09:50:00Z">
            <w:rPr>
              <w:lang w:val="en-GB" w:eastAsia="en-GB"/>
            </w:rPr>
          </w:rPrChange>
        </w:rPr>
        <w:t xml:space="preserve"> and </w:t>
      </w:r>
      <w:ins w:id="882" w:author="Qian Zhou" w:date="2016-12-15T09:50:00Z">
        <w:r w:rsidR="00B351C6" w:rsidRPr="00186D99">
          <w:rPr>
            <w:sz w:val="20"/>
            <w:szCs w:val="20"/>
            <w:lang w:val="en-GB" w:eastAsia="en-GB"/>
          </w:rPr>
          <w:t>password2</w:t>
        </w:r>
      </w:ins>
      <w:del w:id="883" w:author="Qian Zhou" w:date="2016-12-15T09:50:00Z">
        <w:r w:rsidRPr="003138A5">
          <w:rPr>
            <w:lang w:val="en-GB" w:eastAsia="en-GB"/>
          </w:rPr>
          <w:delText>e</w:delText>
        </w:r>
        <w:r w:rsidR="006B61D1">
          <w:rPr>
            <w:lang w:val="en-GB" w:eastAsia="en-GB"/>
          </w:rPr>
          <w:delText>-</w:delText>
        </w:r>
        <w:r w:rsidRPr="003138A5">
          <w:rPr>
            <w:lang w:val="en-GB" w:eastAsia="en-GB"/>
          </w:rPr>
          <w:delText>mail</w:delText>
        </w:r>
      </w:del>
      <w:r w:rsidRPr="00186D99">
        <w:rPr>
          <w:sz w:val="20"/>
          <w:lang w:val="en-GB"/>
          <w:rPrChange w:id="884" w:author="Qian Zhou" w:date="2016-12-15T09:50:00Z">
            <w:rPr>
              <w:lang w:val="en-GB" w:eastAsia="en-GB"/>
            </w:rPr>
          </w:rPrChange>
        </w:rPr>
        <w:t xml:space="preserve"> for playing the game.</w:t>
      </w:r>
    </w:p>
    <w:p w14:paraId="1EC5FE0D" w14:textId="77777777" w:rsidR="00A428B8" w:rsidRPr="00D631D6" w:rsidRDefault="001B7826" w:rsidP="004D112F">
      <w:pPr>
        <w:pStyle w:val="Yazstilim"/>
        <w:numPr>
          <w:ilvl w:val="0"/>
          <w:numId w:val="20"/>
        </w:numPr>
        <w:rPr>
          <w:sz w:val="20"/>
          <w:lang w:val="en-GB"/>
          <w:rPrChange w:id="885" w:author="Qian Zhou" w:date="2016-12-15T09:50:00Z">
            <w:rPr>
              <w:lang w:val="en-GB" w:eastAsia="en-GB"/>
            </w:rPr>
          </w:rPrChange>
        </w:rPr>
      </w:pPr>
      <w:r w:rsidRPr="00186D99">
        <w:rPr>
          <w:sz w:val="20"/>
          <w:lang w:val="en-GB"/>
          <w:rPrChange w:id="886" w:author="Qian Zhou" w:date="2016-12-15T09:50:00Z">
            <w:rPr>
              <w:lang w:val="en-GB" w:eastAsia="en-GB"/>
            </w:rPr>
          </w:rPrChange>
        </w:rPr>
        <w:t>User can view warning messages if s(he) enters wrong information</w:t>
      </w:r>
      <w:r w:rsidR="00A428B8" w:rsidRPr="00186D99">
        <w:rPr>
          <w:sz w:val="20"/>
          <w:lang w:val="en-GB"/>
          <w:rPrChange w:id="887" w:author="Qian Zhou" w:date="2016-12-15T09:50:00Z">
            <w:rPr>
              <w:lang w:val="en-GB" w:eastAsia="en-GB"/>
            </w:rPr>
          </w:rPrChange>
        </w:rPr>
        <w:t>.</w:t>
      </w:r>
    </w:p>
    <w:bookmarkEnd w:id="871"/>
    <w:p w14:paraId="2CAFEF6C" w14:textId="77777777" w:rsidR="00166D9D" w:rsidRPr="00A54057" w:rsidRDefault="001B5930" w:rsidP="001B5930">
      <w:pPr>
        <w:widowControl w:val="0"/>
        <w:autoSpaceDE w:val="0"/>
        <w:autoSpaceDN w:val="0"/>
        <w:adjustRightInd w:val="0"/>
        <w:snapToGrid w:val="0"/>
        <w:rPr>
          <w:del w:id="888" w:author="Qian Zhou" w:date="2016-12-15T09:50:00Z"/>
          <w:rFonts w:cs="Calibri"/>
          <w:sz w:val="22"/>
          <w:szCs w:val="22"/>
        </w:rPr>
      </w:pPr>
      <w:del w:id="889" w:author="Qian Zhou" w:date="2016-12-15T09:50:00Z">
        <w:r w:rsidRPr="00A54057">
          <w:rPr>
            <w:rFonts w:cs="Calibri"/>
            <w:sz w:val="22"/>
            <w:szCs w:val="22"/>
          </w:rPr>
          <w:tab/>
        </w:r>
      </w:del>
    </w:p>
    <w:tbl>
      <w:tblPr>
        <w:tblStyle w:val="LightList"/>
        <w:tblW w:w="0" w:type="auto"/>
        <w:tblLook w:val="04A0" w:firstRow="1" w:lastRow="0" w:firstColumn="1" w:lastColumn="0" w:noHBand="0" w:noVBand="1"/>
        <w:tblPrChange w:id="890" w:author="Mattsi" w:date="2016-12-15T09:50:00Z">
          <w:tblPr>
            <w:tblStyle w:val="LightList"/>
            <w:tblW w:w="0" w:type="auto"/>
            <w:tblLook w:val="04A0" w:firstRow="1" w:lastRow="0" w:firstColumn="1" w:lastColumn="0" w:noHBand="0" w:noVBand="1"/>
          </w:tblPr>
        </w:tblPrChange>
      </w:tblPr>
      <w:tblGrid>
        <w:gridCol w:w="6928"/>
        <w:tblGridChange w:id="891">
          <w:tblGrid>
            <w:gridCol w:w="118"/>
            <w:gridCol w:w="4763"/>
            <w:gridCol w:w="2165"/>
          </w:tblGrid>
        </w:tblGridChange>
      </w:tblGrid>
      <w:tr w:rsidR="00166D9D" w:rsidRPr="00A54057" w14:paraId="0C377138" w14:textId="77777777" w:rsidTr="003E1087">
        <w:trPr>
          <w:cnfStyle w:val="100000000000" w:firstRow="1" w:lastRow="0" w:firstColumn="0" w:lastColumn="0" w:oddVBand="0" w:evenVBand="0" w:oddHBand="0" w:evenHBand="0" w:firstRowFirstColumn="0" w:firstRowLastColumn="0" w:lastRowFirstColumn="0" w:lastRowLastColumn="0"/>
          <w:trHeight w:val="310"/>
          <w:trPrChange w:id="892" w:author="Mattsi" w:date="2016-12-15T09:50:00Z">
            <w:trPr>
              <w:gridAfter w:val="0"/>
              <w:trHeight w:val="310"/>
            </w:trPr>
          </w:trPrChange>
        </w:trPr>
        <w:tc>
          <w:tcPr>
            <w:cnfStyle w:val="001000000000" w:firstRow="0" w:lastRow="0" w:firstColumn="1" w:lastColumn="0" w:oddVBand="0" w:evenVBand="0" w:oddHBand="0" w:evenHBand="0" w:firstRowFirstColumn="0" w:firstRowLastColumn="0" w:lastRowFirstColumn="0" w:lastRowLastColumn="0"/>
            <w:tcW w:w="0" w:type="auto"/>
            <w:tcPrChange w:id="893" w:author="Mattsi" w:date="2016-12-15T09:50:00Z">
              <w:tcPr>
                <w:tcW w:w="0" w:type="auto"/>
                <w:gridSpan w:val="2"/>
              </w:tcPr>
            </w:tcPrChange>
          </w:tcPr>
          <w:p w14:paraId="7480CCA3" w14:textId="77777777" w:rsidR="00166D9D" w:rsidRPr="00A54057" w:rsidRDefault="00166D9D" w:rsidP="00304CB4">
            <w:pPr>
              <w:adjustRightInd w:val="0"/>
              <w:snapToGrid w:val="0"/>
              <w:jc w:val="center"/>
              <w:cnfStyle w:val="101000000000" w:firstRow="1" w:lastRow="0" w:firstColumn="1" w:lastColumn="0" w:oddVBand="0" w:evenVBand="0" w:oddHBand="0" w:evenHBand="0" w:firstRowFirstColumn="0" w:firstRowLastColumn="0" w:lastRowFirstColumn="0" w:lastRowLastColumn="0"/>
              <w:rPr>
                <w:rFonts w:cs="Calibri"/>
                <w:sz w:val="22"/>
                <w:szCs w:val="22"/>
              </w:rPr>
            </w:pPr>
            <w:r w:rsidRPr="00A54057">
              <w:rPr>
                <w:rFonts w:cs="Calibri"/>
                <w:sz w:val="22"/>
                <w:szCs w:val="22"/>
              </w:rPr>
              <w:t>Actor Actions</w:t>
            </w:r>
          </w:p>
        </w:tc>
      </w:tr>
      <w:tr w:rsidR="00166D9D" w:rsidRPr="00A54057" w14:paraId="68E0D633" w14:textId="77777777" w:rsidTr="003E1087">
        <w:trPr>
          <w:cnfStyle w:val="000000100000" w:firstRow="0" w:lastRow="0" w:firstColumn="0" w:lastColumn="0" w:oddVBand="0" w:evenVBand="0" w:oddHBand="1" w:evenHBand="0" w:firstRowFirstColumn="0" w:firstRowLastColumn="0" w:lastRowFirstColumn="0" w:lastRowLastColumn="0"/>
          <w:trHeight w:val="310"/>
          <w:trPrChange w:id="894" w:author="Mattsi" w:date="2016-12-15T09:50:00Z">
            <w:trPr>
              <w:gridAfter w:val="0"/>
              <w:trHeight w:val="310"/>
            </w:trPr>
          </w:trPrChange>
        </w:trPr>
        <w:tc>
          <w:tcPr>
            <w:cnfStyle w:val="001000000000" w:firstRow="0" w:lastRow="0" w:firstColumn="1" w:lastColumn="0" w:oddVBand="0" w:evenVBand="0" w:oddHBand="0" w:evenHBand="0" w:firstRowFirstColumn="0" w:firstRowLastColumn="0" w:lastRowFirstColumn="0" w:lastRowLastColumn="0"/>
            <w:tcW w:w="0" w:type="auto"/>
            <w:tcPrChange w:id="895" w:author="Mattsi" w:date="2016-12-15T09:50:00Z">
              <w:tcPr>
                <w:tcW w:w="0" w:type="auto"/>
                <w:gridSpan w:val="2"/>
              </w:tcPr>
            </w:tcPrChange>
          </w:tcPr>
          <w:p w14:paraId="45FF2951" w14:textId="77777777" w:rsidR="00166D9D" w:rsidRPr="00A54057" w:rsidRDefault="00166D9D" w:rsidP="004D112F">
            <w:pPr>
              <w:pStyle w:val="ListParagraph"/>
              <w:widowControl w:val="0"/>
              <w:numPr>
                <w:ilvl w:val="0"/>
                <w:numId w:val="3"/>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hAnsi="Calibri" w:cs="Calibri"/>
                <w:b/>
              </w:rPr>
            </w:pPr>
            <w:r w:rsidRPr="00A54057">
              <w:rPr>
                <w:rFonts w:ascii="Calibri" w:hAnsi="Calibri" w:cs="Calibri"/>
              </w:rPr>
              <w:t>Open the registration page.</w:t>
            </w:r>
          </w:p>
        </w:tc>
      </w:tr>
      <w:tr w:rsidR="00166D9D" w:rsidRPr="00A54057" w14:paraId="7FE5CFDD" w14:textId="77777777" w:rsidTr="003E1087">
        <w:trPr>
          <w:trHeight w:val="301"/>
        </w:trPr>
        <w:tc>
          <w:tcPr>
            <w:cnfStyle w:val="001000000000" w:firstRow="0" w:lastRow="0" w:firstColumn="1" w:lastColumn="0" w:oddVBand="0" w:evenVBand="0" w:oddHBand="0" w:evenHBand="0" w:firstRowFirstColumn="0" w:firstRowLastColumn="0" w:lastRowFirstColumn="0" w:lastRowLastColumn="0"/>
            <w:tcW w:w="0" w:type="auto"/>
          </w:tcPr>
          <w:p w14:paraId="14865133" w14:textId="4F97A21A" w:rsidR="00166D9D" w:rsidRPr="00A54057" w:rsidRDefault="00166D9D" w:rsidP="004D112F">
            <w:pPr>
              <w:pStyle w:val="ListParagraph"/>
              <w:widowControl w:val="0"/>
              <w:numPr>
                <w:ilvl w:val="0"/>
                <w:numId w:val="3"/>
              </w:numPr>
              <w:adjustRightInd w:val="0"/>
              <w:snapToGrid w:val="0"/>
              <w:spacing w:after="0" w:line="240" w:lineRule="auto"/>
              <w:contextualSpacing w:val="0"/>
              <w:rPr>
                <w:rFonts w:ascii="Calibri" w:hAnsi="Calibri" w:cs="Calibri"/>
                <w:b/>
              </w:rPr>
            </w:pPr>
            <w:r w:rsidRPr="00A54057">
              <w:rPr>
                <w:rFonts w:ascii="Calibri" w:hAnsi="Calibri" w:cs="Calibri"/>
              </w:rPr>
              <w:t xml:space="preserve">Input the username, </w:t>
            </w:r>
            <w:ins w:id="896" w:author="Qian Zhou" w:date="2016-12-15T09:50:00Z">
              <w:r w:rsidRPr="00A54057">
                <w:rPr>
                  <w:rFonts w:ascii="Calibri" w:hAnsi="Calibri" w:cs="Calibri"/>
                </w:rPr>
                <w:t>password</w:t>
              </w:r>
              <w:r w:rsidR="00E879EF">
                <w:rPr>
                  <w:rFonts w:ascii="Calibri" w:hAnsi="Calibri" w:cs="Calibri"/>
                  <w:lang w:val="tr-TR"/>
                </w:rPr>
                <w:t>1</w:t>
              </w:r>
            </w:ins>
            <w:del w:id="897" w:author="Qian Zhou" w:date="2016-12-15T09:50:00Z">
              <w:r w:rsidRPr="00A54057">
                <w:rPr>
                  <w:rFonts w:ascii="Calibri" w:hAnsi="Calibri" w:cs="Calibri"/>
                </w:rPr>
                <w:delText>the email</w:delText>
              </w:r>
            </w:del>
            <w:r>
              <w:rPr>
                <w:rFonts w:ascii="Calibri" w:hAnsi="Calibri"/>
                <w:lang w:val="tr-TR"/>
                <w:rPrChange w:id="898" w:author="Qian Zhou" w:date="2016-12-15T09:50:00Z">
                  <w:rPr>
                    <w:rFonts w:ascii="Calibri" w:hAnsi="Calibri" w:cs="Calibri"/>
                  </w:rPr>
                </w:rPrChange>
              </w:rPr>
              <w:t xml:space="preserve"> and </w:t>
            </w:r>
            <w:ins w:id="899" w:author="Qian Zhou" w:date="2016-12-15T09:50:00Z">
              <w:r w:rsidR="00E879EF">
                <w:rPr>
                  <w:rFonts w:ascii="Calibri" w:hAnsi="Calibri" w:cs="Calibri"/>
                  <w:lang w:val="tr-TR"/>
                </w:rPr>
                <w:t>password2</w:t>
              </w:r>
            </w:ins>
            <w:del w:id="900" w:author="Qian Zhou" w:date="2016-12-15T09:50:00Z">
              <w:r w:rsidRPr="00A54057">
                <w:rPr>
                  <w:rFonts w:ascii="Calibri" w:hAnsi="Calibri" w:cs="Calibri"/>
                </w:rPr>
                <w:delText>the password</w:delText>
              </w:r>
            </w:del>
            <w:r w:rsidRPr="00A54057">
              <w:rPr>
                <w:rFonts w:ascii="Calibri" w:hAnsi="Calibri" w:cs="Calibri"/>
              </w:rPr>
              <w:t>.</w:t>
            </w:r>
          </w:p>
        </w:tc>
      </w:tr>
      <w:tr w:rsidR="00166D9D" w:rsidRPr="00A54057" w14:paraId="5A4EF1E1" w14:textId="77777777" w:rsidTr="003E1087">
        <w:trPr>
          <w:cnfStyle w:val="000000100000" w:firstRow="0" w:lastRow="0" w:firstColumn="0" w:lastColumn="0" w:oddVBand="0" w:evenVBand="0" w:oddHBand="1" w:evenHBand="0" w:firstRowFirstColumn="0" w:firstRowLastColumn="0" w:lastRowFirstColumn="0" w:lastRowLastColumn="0"/>
          <w:trHeight w:val="280"/>
          <w:trPrChange w:id="901" w:author="Mattsi" w:date="2016-12-15T09:50:00Z">
            <w:trPr>
              <w:gridAfter w:val="0"/>
              <w:trHeight w:val="280"/>
            </w:trPr>
          </w:trPrChange>
        </w:trPr>
        <w:tc>
          <w:tcPr>
            <w:cnfStyle w:val="001000000000" w:firstRow="0" w:lastRow="0" w:firstColumn="1" w:lastColumn="0" w:oddVBand="0" w:evenVBand="0" w:oddHBand="0" w:evenHBand="0" w:firstRowFirstColumn="0" w:firstRowLastColumn="0" w:lastRowFirstColumn="0" w:lastRowLastColumn="0"/>
            <w:tcW w:w="0" w:type="auto"/>
            <w:tcPrChange w:id="902" w:author="Mattsi" w:date="2016-12-15T09:50:00Z">
              <w:tcPr>
                <w:tcW w:w="0" w:type="auto"/>
                <w:gridSpan w:val="2"/>
              </w:tcPr>
            </w:tcPrChange>
          </w:tcPr>
          <w:p w14:paraId="2E645649" w14:textId="77777777" w:rsidR="00166D9D" w:rsidRPr="00A54057" w:rsidRDefault="00166D9D" w:rsidP="004D112F">
            <w:pPr>
              <w:pStyle w:val="ListParagraph"/>
              <w:widowControl w:val="0"/>
              <w:numPr>
                <w:ilvl w:val="0"/>
                <w:numId w:val="3"/>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rFonts w:ascii="Calibri" w:hAnsi="Calibri" w:cs="Calibri"/>
                <w:b/>
              </w:rPr>
            </w:pPr>
            <w:r w:rsidRPr="00A54057">
              <w:rPr>
                <w:rFonts w:ascii="Calibri" w:hAnsi="Calibri" w:cs="Calibri"/>
              </w:rPr>
              <w:t xml:space="preserve">Press “OK” button. </w:t>
            </w:r>
          </w:p>
        </w:tc>
      </w:tr>
    </w:tbl>
    <w:p w14:paraId="21A229E5" w14:textId="07329CBC" w:rsidR="003A2A0A" w:rsidRDefault="008069A5" w:rsidP="00DC607B">
      <w:pPr>
        <w:pStyle w:val="Yazstilim"/>
        <w:ind w:firstLine="720"/>
        <w:rPr>
          <w:b/>
          <w:sz w:val="18"/>
          <w:rPrChange w:id="903" w:author="Qian Zhou" w:date="2016-12-15T09:50:00Z">
            <w:rPr/>
          </w:rPrChange>
        </w:rPr>
        <w:pPrChange w:id="904" w:author="Qian Zhou" w:date="2016-12-15T09:50:00Z">
          <w:pPr>
            <w:adjustRightInd w:val="0"/>
            <w:snapToGrid w:val="0"/>
          </w:pPr>
        </w:pPrChange>
      </w:pPr>
      <w:bookmarkStart w:id="905" w:name="Ch2_3"/>
      <w:del w:id="906" w:author="Qian Zhou" w:date="2016-12-15T09:50:00Z">
        <w:r>
          <w:rPr>
            <w:rFonts w:cs="Calibri"/>
            <w:szCs w:val="22"/>
          </w:rPr>
          <w:delText xml:space="preserve">          </w:delText>
        </w:r>
      </w:del>
      <w:r w:rsidRPr="00F920D0">
        <w:rPr>
          <w:b/>
          <w:sz w:val="18"/>
          <w:rPrChange w:id="907" w:author="Qian Zhou" w:date="2016-12-15T09:50:00Z">
            <w:rPr>
              <w:rFonts w:cs="Calibri"/>
              <w:sz w:val="22"/>
              <w:szCs w:val="22"/>
            </w:rPr>
          </w:rPrChange>
        </w:rPr>
        <w:t xml:space="preserve">Table </w:t>
      </w:r>
      <w:ins w:id="908" w:author="Qian Zhou" w:date="2016-12-15T09:50:00Z">
        <w:r w:rsidR="00861BB6" w:rsidRPr="00F920D0">
          <w:rPr>
            <w:b/>
            <w:sz w:val="18"/>
          </w:rPr>
          <w:t>4</w:t>
        </w:r>
      </w:ins>
      <w:del w:id="909" w:author="Qian Zhou" w:date="2016-12-15T09:50:00Z">
        <w:r>
          <w:rPr>
            <w:rFonts w:cs="Calibri"/>
            <w:szCs w:val="22"/>
          </w:rPr>
          <w:delText>3</w:delText>
        </w:r>
      </w:del>
      <w:r w:rsidR="003A2A0A" w:rsidRPr="00F920D0">
        <w:rPr>
          <w:b/>
          <w:sz w:val="18"/>
          <w:rPrChange w:id="910" w:author="Qian Zhou" w:date="2016-12-15T09:50:00Z">
            <w:rPr>
              <w:rFonts w:cs="Calibri"/>
              <w:sz w:val="22"/>
              <w:szCs w:val="22"/>
            </w:rPr>
          </w:rPrChange>
        </w:rPr>
        <w:t xml:space="preserve">. Actor Actions in </w:t>
      </w:r>
      <w:r w:rsidR="003A2A0A" w:rsidRPr="00F920D0">
        <w:rPr>
          <w:b/>
          <w:sz w:val="18"/>
          <w:rPrChange w:id="911" w:author="Qian Zhou" w:date="2016-12-15T09:50:00Z">
            <w:rPr/>
          </w:rPrChange>
        </w:rPr>
        <w:t>Registration</w:t>
      </w:r>
    </w:p>
    <w:p w14:paraId="652DF1E8" w14:textId="77777777" w:rsidR="003A2A0A" w:rsidRDefault="003A2A0A" w:rsidP="00D631D6">
      <w:pPr>
        <w:rPr>
          <w:rPrChange w:id="912" w:author="Qian Zhou" w:date="2016-12-15T09:50:00Z">
            <w:rPr>
              <w:rFonts w:cs="Calibri"/>
              <w:sz w:val="22"/>
              <w:szCs w:val="22"/>
            </w:rPr>
          </w:rPrChange>
        </w:rPr>
        <w:pPrChange w:id="913" w:author="Qian Zhou" w:date="2016-12-15T09:50:00Z">
          <w:pPr>
            <w:adjustRightInd w:val="0"/>
            <w:snapToGrid w:val="0"/>
          </w:pPr>
        </w:pPrChange>
      </w:pPr>
    </w:p>
    <w:p w14:paraId="3BB3913E" w14:textId="77777777" w:rsidR="00D631D6" w:rsidRPr="00D631D6" w:rsidRDefault="00D631D6" w:rsidP="00D631D6">
      <w:pPr>
        <w:rPr>
          <w:ins w:id="914" w:author="Qian Zhou" w:date="2016-12-15T09:50:00Z"/>
        </w:rPr>
      </w:pPr>
    </w:p>
    <w:tbl>
      <w:tblPr>
        <w:tblStyle w:val="LightList"/>
        <w:tblW w:w="0" w:type="auto"/>
        <w:tblLook w:val="04A0" w:firstRow="1" w:lastRow="0" w:firstColumn="1" w:lastColumn="0" w:noHBand="0" w:noVBand="1"/>
      </w:tblPr>
      <w:tblGrid>
        <w:gridCol w:w="6846"/>
      </w:tblGrid>
      <w:tr w:rsidR="00B414A1" w:rsidRPr="00A54057" w14:paraId="5CCCAB5A" w14:textId="77777777" w:rsidTr="00CA4236">
        <w:trPr>
          <w:cnfStyle w:val="100000000000" w:firstRow="1" w:lastRow="0" w:firstColumn="0" w:lastColumn="0" w:oddVBand="0" w:evenVBand="0" w:oddHBand="0" w:evenHBand="0" w:firstRowFirstColumn="0" w:firstRowLastColumn="0" w:lastRowFirstColumn="0" w:lastRowLastColumn="0"/>
          <w:trHeight w:val="310"/>
          <w:ins w:id="915"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72D7D328" w14:textId="77777777" w:rsidR="00B414A1" w:rsidRPr="00A54057" w:rsidRDefault="00B414A1" w:rsidP="00CA4236">
            <w:pPr>
              <w:adjustRightInd w:val="0"/>
              <w:snapToGrid w:val="0"/>
              <w:jc w:val="center"/>
              <w:rPr>
                <w:ins w:id="916" w:author="Qian Zhou" w:date="2016-12-15T09:50:00Z"/>
                <w:rFonts w:cs="Calibri"/>
                <w:sz w:val="22"/>
                <w:szCs w:val="22"/>
              </w:rPr>
            </w:pPr>
            <w:ins w:id="917" w:author="Qian Zhou" w:date="2016-12-15T09:50:00Z">
              <w:r>
                <w:rPr>
                  <w:rFonts w:cs="Calibri"/>
                  <w:sz w:val="22"/>
                  <w:szCs w:val="22"/>
                </w:rPr>
                <w:t>System</w:t>
              </w:r>
              <w:r w:rsidRPr="00A54057">
                <w:rPr>
                  <w:rFonts w:cs="Calibri"/>
                  <w:sz w:val="22"/>
                  <w:szCs w:val="22"/>
                </w:rPr>
                <w:t xml:space="preserve"> Actions</w:t>
              </w:r>
            </w:ins>
          </w:p>
        </w:tc>
      </w:tr>
      <w:tr w:rsidR="00B414A1" w:rsidRPr="00A54057" w14:paraId="6AC93F06" w14:textId="77777777" w:rsidTr="00CA4236">
        <w:trPr>
          <w:cnfStyle w:val="000000100000" w:firstRow="0" w:lastRow="0" w:firstColumn="0" w:lastColumn="0" w:oddVBand="0" w:evenVBand="0" w:oddHBand="1" w:evenHBand="0" w:firstRowFirstColumn="0" w:firstRowLastColumn="0" w:lastRowFirstColumn="0" w:lastRowLastColumn="0"/>
          <w:trHeight w:val="310"/>
          <w:ins w:id="918"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32D6856C" w14:textId="77777777" w:rsidR="00B414A1" w:rsidRPr="00A54057" w:rsidRDefault="00E879EF" w:rsidP="00AB7B8C">
            <w:pPr>
              <w:pStyle w:val="ListParagraph"/>
              <w:widowControl w:val="0"/>
              <w:numPr>
                <w:ilvl w:val="0"/>
                <w:numId w:val="29"/>
              </w:numPr>
              <w:adjustRightInd w:val="0"/>
              <w:snapToGrid w:val="0"/>
              <w:spacing w:after="0" w:line="240" w:lineRule="auto"/>
              <w:contextualSpacing w:val="0"/>
              <w:rPr>
                <w:ins w:id="919" w:author="Qian Zhou" w:date="2016-12-15T09:50:00Z"/>
                <w:rFonts w:ascii="Calibri" w:hAnsi="Calibri" w:cs="Calibri"/>
                <w:b/>
              </w:rPr>
            </w:pPr>
            <w:ins w:id="920" w:author="Qian Zhou" w:date="2016-12-15T09:50:00Z">
              <w:r>
                <w:rPr>
                  <w:rFonts w:ascii="Calibri" w:hAnsi="Calibri" w:cs="Calibri"/>
                  <w:lang w:val="tr-TR"/>
                </w:rPr>
                <w:t>System displays the registration</w:t>
              </w:r>
              <w:r w:rsidR="00393934">
                <w:rPr>
                  <w:rFonts w:ascii="Calibri" w:hAnsi="Calibri" w:cs="Calibri"/>
                  <w:lang w:val="tr-TR"/>
                </w:rPr>
                <w:t xml:space="preserve"> page</w:t>
              </w:r>
              <w:r>
                <w:rPr>
                  <w:rFonts w:ascii="Calibri" w:hAnsi="Calibri" w:cs="Calibri"/>
                  <w:lang w:val="tr-TR"/>
                </w:rPr>
                <w:t>.</w:t>
              </w:r>
            </w:ins>
          </w:p>
        </w:tc>
      </w:tr>
      <w:tr w:rsidR="00B414A1" w:rsidRPr="00A54057" w14:paraId="674DFA56" w14:textId="77777777" w:rsidTr="00CA4236">
        <w:trPr>
          <w:trHeight w:val="301"/>
          <w:ins w:id="921"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4583AB43" w14:textId="77777777" w:rsidR="00B414A1" w:rsidRPr="00A54057" w:rsidRDefault="00393934" w:rsidP="00AB7B8C">
            <w:pPr>
              <w:pStyle w:val="ListParagraph"/>
              <w:widowControl w:val="0"/>
              <w:numPr>
                <w:ilvl w:val="0"/>
                <w:numId w:val="29"/>
              </w:numPr>
              <w:adjustRightInd w:val="0"/>
              <w:snapToGrid w:val="0"/>
              <w:spacing w:after="0" w:line="240" w:lineRule="auto"/>
              <w:contextualSpacing w:val="0"/>
              <w:rPr>
                <w:ins w:id="922" w:author="Qian Zhou" w:date="2016-12-15T09:50:00Z"/>
                <w:rFonts w:ascii="Calibri" w:hAnsi="Calibri" w:cs="Calibri"/>
                <w:b/>
              </w:rPr>
            </w:pPr>
            <w:ins w:id="923" w:author="Qian Zhou" w:date="2016-12-15T09:50:00Z">
              <w:r>
                <w:rPr>
                  <w:rFonts w:ascii="Calibri" w:hAnsi="Calibri" w:cs="Calibri"/>
                  <w:lang w:val="tr-TR"/>
                </w:rPr>
                <w:t>System displays the username and both passwords.</w:t>
              </w:r>
            </w:ins>
          </w:p>
        </w:tc>
      </w:tr>
      <w:tr w:rsidR="00B414A1" w:rsidRPr="00A54057" w14:paraId="7B4B32E4" w14:textId="77777777" w:rsidTr="00CA4236">
        <w:trPr>
          <w:cnfStyle w:val="000000100000" w:firstRow="0" w:lastRow="0" w:firstColumn="0" w:lastColumn="0" w:oddVBand="0" w:evenVBand="0" w:oddHBand="1" w:evenHBand="0" w:firstRowFirstColumn="0" w:firstRowLastColumn="0" w:lastRowFirstColumn="0" w:lastRowLastColumn="0"/>
          <w:trHeight w:val="280"/>
          <w:ins w:id="924"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35899CA5" w14:textId="77777777" w:rsidR="00B414A1" w:rsidRPr="00A54057" w:rsidRDefault="00204E95" w:rsidP="00AB7B8C">
            <w:pPr>
              <w:pStyle w:val="ListParagraph"/>
              <w:widowControl w:val="0"/>
              <w:numPr>
                <w:ilvl w:val="0"/>
                <w:numId w:val="29"/>
              </w:numPr>
              <w:adjustRightInd w:val="0"/>
              <w:snapToGrid w:val="0"/>
              <w:spacing w:after="0" w:line="240" w:lineRule="auto"/>
              <w:contextualSpacing w:val="0"/>
              <w:rPr>
                <w:ins w:id="925" w:author="Qian Zhou" w:date="2016-12-15T09:50:00Z"/>
                <w:rFonts w:ascii="Calibri" w:hAnsi="Calibri" w:cs="Calibri"/>
                <w:b/>
              </w:rPr>
            </w:pPr>
            <w:ins w:id="926" w:author="Qian Zhou" w:date="2016-12-15T09:50:00Z">
              <w:r>
                <w:rPr>
                  <w:rFonts w:ascii="Calibri" w:hAnsi="Calibri" w:cs="Calibri"/>
                  <w:lang w:val="tr-TR"/>
                </w:rPr>
                <w:t>System displays the warning messages if there is a wrong information.</w:t>
              </w:r>
              <w:r w:rsidR="00B414A1" w:rsidRPr="00A54057">
                <w:rPr>
                  <w:rFonts w:ascii="Calibri" w:hAnsi="Calibri" w:cs="Calibri"/>
                </w:rPr>
                <w:t xml:space="preserve"> </w:t>
              </w:r>
            </w:ins>
          </w:p>
        </w:tc>
      </w:tr>
    </w:tbl>
    <w:p w14:paraId="0EEC4393" w14:textId="77777777" w:rsidR="003A2A0A" w:rsidRPr="004C012A" w:rsidRDefault="00861BB6" w:rsidP="004C012A">
      <w:pPr>
        <w:pStyle w:val="Yazstilim"/>
        <w:ind w:left="1440"/>
        <w:jc w:val="left"/>
        <w:rPr>
          <w:ins w:id="927" w:author="Qian Zhou" w:date="2016-12-15T09:50:00Z"/>
          <w:b/>
          <w:sz w:val="18"/>
        </w:rPr>
      </w:pPr>
      <w:ins w:id="928" w:author="Qian Zhou" w:date="2016-12-15T09:50:00Z">
        <w:r w:rsidRPr="004C012A">
          <w:rPr>
            <w:b/>
            <w:sz w:val="18"/>
          </w:rPr>
          <w:t>Table 5. System Actions in Registration</w:t>
        </w:r>
      </w:ins>
    </w:p>
    <w:p w14:paraId="18E923DD" w14:textId="77777777" w:rsidR="004C012A" w:rsidRDefault="004C012A" w:rsidP="004C012A">
      <w:pPr>
        <w:rPr>
          <w:ins w:id="929" w:author="Qian Zhou" w:date="2016-12-15T09:50:00Z"/>
        </w:rPr>
      </w:pPr>
    </w:p>
    <w:p w14:paraId="2EA64892" w14:textId="77777777" w:rsidR="008332F6" w:rsidRDefault="001B5930" w:rsidP="00394DE9">
      <w:pPr>
        <w:pStyle w:val="H2"/>
        <w:rPr>
          <w:del w:id="930" w:author="Qian Zhou" w:date="2016-12-15T09:50:00Z"/>
        </w:rPr>
      </w:pPr>
      <w:bookmarkStart w:id="931" w:name="_Toc469560267"/>
      <w:r w:rsidRPr="00A54057">
        <w:t>Use Case 3 – Main Menu</w:t>
      </w:r>
      <w:bookmarkEnd w:id="931"/>
    </w:p>
    <w:p w14:paraId="3C3AC31C" w14:textId="77777777" w:rsidR="0097551F" w:rsidRPr="004C012A" w:rsidRDefault="0097551F" w:rsidP="00394DE9">
      <w:pPr>
        <w:pStyle w:val="H2"/>
        <w:rPr>
          <w:rPrChange w:id="932" w:author="Qian Zhou" w:date="2016-12-15T09:50:00Z">
            <w:rPr>
              <w:lang w:val="en-GB" w:eastAsia="en-GB"/>
            </w:rPr>
          </w:rPrChange>
        </w:rPr>
        <w:pPrChange w:id="933" w:author="Qian Zhou" w:date="2016-12-15T09:50:00Z">
          <w:pPr>
            <w:pStyle w:val="Yazstilim"/>
          </w:pPr>
        </w:pPrChange>
      </w:pPr>
      <w:bookmarkStart w:id="934" w:name="_Toc469560268"/>
      <w:bookmarkEnd w:id="934"/>
    </w:p>
    <w:p w14:paraId="355BDA3F" w14:textId="77777777" w:rsidR="00685026" w:rsidRDefault="0097551F" w:rsidP="0097551F">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see the main menu </w:t>
      </w:r>
      <w:r w:rsidR="00BD44F0">
        <w:rPr>
          <w:lang w:val="en-GB" w:eastAsia="en-GB"/>
        </w:rPr>
        <w:t>to choose</w:t>
      </w:r>
      <w:r>
        <w:rPr>
          <w:lang w:val="en-GB" w:eastAsia="en-GB"/>
        </w:rPr>
        <w:t xml:space="preserve"> player type</w:t>
      </w:r>
      <w:r w:rsidR="00BD44F0">
        <w:rPr>
          <w:lang w:val="en-GB" w:eastAsia="en-GB"/>
        </w:rPr>
        <w:t>.</w:t>
      </w:r>
    </w:p>
    <w:p w14:paraId="1FD06AE5" w14:textId="77777777" w:rsidR="00685026" w:rsidRPr="004C012A" w:rsidRDefault="00685026" w:rsidP="004D112F">
      <w:pPr>
        <w:pStyle w:val="Yazstilim"/>
        <w:numPr>
          <w:ilvl w:val="0"/>
          <w:numId w:val="21"/>
        </w:numPr>
        <w:rPr>
          <w:sz w:val="20"/>
          <w:lang w:val="en-GB"/>
          <w:rPrChange w:id="935" w:author="Qian Zhou" w:date="2016-12-15T09:50:00Z">
            <w:rPr>
              <w:lang w:val="en-GB" w:eastAsia="en-GB"/>
            </w:rPr>
          </w:rPrChange>
        </w:rPr>
      </w:pPr>
      <w:r w:rsidRPr="004C012A">
        <w:rPr>
          <w:sz w:val="20"/>
          <w:lang w:val="en-GB"/>
          <w:rPrChange w:id="936" w:author="Qian Zhou" w:date="2016-12-15T09:50:00Z">
            <w:rPr>
              <w:lang w:val="en-GB" w:eastAsia="en-GB"/>
            </w:rPr>
          </w:rPrChange>
        </w:rPr>
        <w:t>User can enter the main menu.</w:t>
      </w:r>
    </w:p>
    <w:p w14:paraId="19A19C06" w14:textId="77777777" w:rsidR="00685026" w:rsidRPr="004C012A" w:rsidRDefault="00685026" w:rsidP="004D112F">
      <w:pPr>
        <w:pStyle w:val="Yazstilim"/>
        <w:numPr>
          <w:ilvl w:val="0"/>
          <w:numId w:val="21"/>
        </w:numPr>
        <w:rPr>
          <w:sz w:val="20"/>
          <w:lang w:val="en-GB"/>
          <w:rPrChange w:id="937" w:author="Qian Zhou" w:date="2016-12-15T09:50:00Z">
            <w:rPr>
              <w:lang w:val="en-GB" w:eastAsia="en-GB"/>
            </w:rPr>
          </w:rPrChange>
        </w:rPr>
      </w:pPr>
      <w:r w:rsidRPr="004C012A">
        <w:rPr>
          <w:sz w:val="20"/>
          <w:lang w:val="en-GB"/>
          <w:rPrChange w:id="938" w:author="Qian Zhou" w:date="2016-12-15T09:50:00Z">
            <w:rPr>
              <w:lang w:val="en-GB" w:eastAsia="en-GB"/>
            </w:rPr>
          </w:rPrChange>
        </w:rPr>
        <w:t>User can select between two options single and multiplayer for playing the game.</w:t>
      </w:r>
    </w:p>
    <w:p w14:paraId="67EB5AEF" w14:textId="77777777" w:rsidR="00685026" w:rsidRPr="004C012A" w:rsidRDefault="00685026" w:rsidP="004D112F">
      <w:pPr>
        <w:pStyle w:val="Yazstilim"/>
        <w:numPr>
          <w:ilvl w:val="0"/>
          <w:numId w:val="21"/>
        </w:numPr>
        <w:rPr>
          <w:sz w:val="20"/>
          <w:lang w:val="en-GB"/>
          <w:rPrChange w:id="939" w:author="Qian Zhou" w:date="2016-12-15T09:50:00Z">
            <w:rPr>
              <w:lang w:val="en-GB" w:eastAsia="en-GB"/>
            </w:rPr>
          </w:rPrChange>
        </w:rPr>
      </w:pPr>
      <w:r w:rsidRPr="004C012A">
        <w:rPr>
          <w:sz w:val="20"/>
          <w:lang w:val="en-GB"/>
          <w:rPrChange w:id="940" w:author="Qian Zhou" w:date="2016-12-15T09:50:00Z">
            <w:rPr>
              <w:lang w:val="en-GB" w:eastAsia="en-GB"/>
            </w:rPr>
          </w:rPrChange>
        </w:rPr>
        <w:t xml:space="preserve">User can view level section </w:t>
      </w:r>
      <w:del w:id="941" w:author="Qian Zhou" w:date="2016-12-15T09:50:00Z">
        <w:r>
          <w:rPr>
            <w:lang w:val="en-GB" w:eastAsia="en-GB"/>
          </w:rPr>
          <w:delText xml:space="preserve">after s(he) selects player type </w:delText>
        </w:r>
      </w:del>
      <w:r w:rsidRPr="004C012A">
        <w:rPr>
          <w:sz w:val="20"/>
          <w:lang w:val="en-GB"/>
          <w:rPrChange w:id="942" w:author="Qian Zhou" w:date="2016-12-15T09:50:00Z">
            <w:rPr>
              <w:lang w:val="en-GB" w:eastAsia="en-GB"/>
            </w:rPr>
          </w:rPrChange>
        </w:rPr>
        <w:t>for match.</w:t>
      </w:r>
    </w:p>
    <w:p w14:paraId="4B0C6AF9" w14:textId="77777777" w:rsidR="008E2CD7" w:rsidRPr="004C012A" w:rsidRDefault="008E2CD7" w:rsidP="004D112F">
      <w:pPr>
        <w:pStyle w:val="Yazstilim"/>
        <w:numPr>
          <w:ilvl w:val="0"/>
          <w:numId w:val="21"/>
        </w:numPr>
        <w:rPr>
          <w:sz w:val="20"/>
          <w:lang w:val="en-GB"/>
          <w:rPrChange w:id="943" w:author="Qian Zhou" w:date="2016-12-15T09:50:00Z">
            <w:rPr>
              <w:lang w:val="en-GB" w:eastAsia="en-GB"/>
            </w:rPr>
          </w:rPrChange>
        </w:rPr>
      </w:pPr>
      <w:r w:rsidRPr="004C012A">
        <w:rPr>
          <w:sz w:val="20"/>
          <w:lang w:val="en-GB"/>
          <w:rPrChange w:id="944" w:author="Qian Zhou" w:date="2016-12-15T09:50:00Z">
            <w:rPr>
              <w:lang w:val="en-GB" w:eastAsia="en-GB"/>
            </w:rPr>
          </w:rPrChange>
        </w:rPr>
        <w:t>User can view dungeon after selection of level.</w:t>
      </w:r>
    </w:p>
    <w:p w14:paraId="3670BEBB" w14:textId="77777777" w:rsidR="00FB56E5" w:rsidRPr="004C012A" w:rsidRDefault="00FB56E5" w:rsidP="004D112F">
      <w:pPr>
        <w:pStyle w:val="Yazstilim"/>
        <w:numPr>
          <w:ilvl w:val="0"/>
          <w:numId w:val="21"/>
        </w:numPr>
        <w:rPr>
          <w:sz w:val="20"/>
          <w:lang w:val="en-GB"/>
          <w:rPrChange w:id="945" w:author="Qian Zhou" w:date="2016-12-15T09:50:00Z">
            <w:rPr>
              <w:lang w:val="en-GB" w:eastAsia="en-GB"/>
            </w:rPr>
          </w:rPrChange>
        </w:rPr>
      </w:pPr>
      <w:r w:rsidRPr="004C012A">
        <w:rPr>
          <w:sz w:val="20"/>
          <w:lang w:val="en-GB"/>
          <w:rPrChange w:id="946" w:author="Qian Zhou" w:date="2016-12-15T09:50:00Z">
            <w:rPr>
              <w:lang w:val="en-GB" w:eastAsia="en-GB"/>
            </w:rPr>
          </w:rPrChange>
        </w:rPr>
        <w:t>User can play the game after seeing map</w:t>
      </w:r>
      <w:r w:rsidR="00412E71" w:rsidRPr="004C012A">
        <w:rPr>
          <w:sz w:val="20"/>
          <w:lang w:val="en-GB"/>
          <w:rPrChange w:id="947" w:author="Qian Zhou" w:date="2016-12-15T09:50:00Z">
            <w:rPr>
              <w:lang w:val="en-GB" w:eastAsia="en-GB"/>
            </w:rPr>
          </w:rPrChange>
        </w:rPr>
        <w:t>.</w:t>
      </w:r>
    </w:p>
    <w:p w14:paraId="1E51D178" w14:textId="77777777" w:rsidR="00412E71" w:rsidRPr="004C012A" w:rsidRDefault="00412E71" w:rsidP="004D112F">
      <w:pPr>
        <w:pStyle w:val="Yazstilim"/>
        <w:numPr>
          <w:ilvl w:val="0"/>
          <w:numId w:val="21"/>
        </w:numPr>
        <w:rPr>
          <w:sz w:val="20"/>
          <w:lang w:val="en-GB"/>
          <w:rPrChange w:id="948" w:author="Qian Zhou" w:date="2016-12-15T09:50:00Z">
            <w:rPr>
              <w:lang w:val="en-GB" w:eastAsia="en-GB"/>
            </w:rPr>
          </w:rPrChange>
        </w:rPr>
      </w:pPr>
      <w:r w:rsidRPr="004C012A">
        <w:rPr>
          <w:sz w:val="20"/>
          <w:lang w:val="en-GB"/>
          <w:rPrChange w:id="949" w:author="Qian Zhou" w:date="2016-12-15T09:50:00Z">
            <w:rPr>
              <w:lang w:val="en-GB" w:eastAsia="en-GB"/>
            </w:rPr>
          </w:rPrChange>
        </w:rPr>
        <w:t>User can select score table for seeing</w:t>
      </w:r>
      <w:r w:rsidR="003C48B4" w:rsidRPr="004C012A">
        <w:rPr>
          <w:sz w:val="20"/>
          <w:lang w:val="en-GB"/>
          <w:rPrChange w:id="950" w:author="Qian Zhou" w:date="2016-12-15T09:50:00Z">
            <w:rPr>
              <w:lang w:val="en-GB" w:eastAsia="en-GB"/>
            </w:rPr>
          </w:rPrChange>
        </w:rPr>
        <w:t xml:space="preserve"> the</w:t>
      </w:r>
      <w:r w:rsidRPr="004C012A">
        <w:rPr>
          <w:sz w:val="20"/>
          <w:lang w:val="en-GB"/>
          <w:rPrChange w:id="951" w:author="Qian Zhou" w:date="2016-12-15T09:50:00Z">
            <w:rPr>
              <w:lang w:val="en-GB" w:eastAsia="en-GB"/>
            </w:rPr>
          </w:rPrChange>
        </w:rPr>
        <w:t xml:space="preserve"> score.</w:t>
      </w:r>
    </w:p>
    <w:p w14:paraId="43DDB1A6" w14:textId="77777777" w:rsidR="00FB56E5" w:rsidRPr="004C012A" w:rsidRDefault="007845CB" w:rsidP="004D112F">
      <w:pPr>
        <w:pStyle w:val="Yazstilim"/>
        <w:numPr>
          <w:ilvl w:val="0"/>
          <w:numId w:val="21"/>
        </w:numPr>
        <w:rPr>
          <w:sz w:val="20"/>
          <w:lang w:val="en-GB"/>
          <w:rPrChange w:id="952" w:author="Qian Zhou" w:date="2016-12-15T09:50:00Z">
            <w:rPr>
              <w:lang w:val="en-GB" w:eastAsia="en-GB"/>
            </w:rPr>
          </w:rPrChange>
        </w:rPr>
      </w:pPr>
      <w:r w:rsidRPr="004C012A">
        <w:rPr>
          <w:sz w:val="20"/>
          <w:lang w:val="en-GB"/>
          <w:rPrChange w:id="953" w:author="Qian Zhou" w:date="2016-12-15T09:50:00Z">
            <w:rPr>
              <w:lang w:val="en-GB" w:eastAsia="en-GB"/>
            </w:rPr>
          </w:rPrChange>
        </w:rPr>
        <w:t>User can select tutorial to learn how to play.</w:t>
      </w:r>
    </w:p>
    <w:p w14:paraId="2AF50AF7" w14:textId="77777777" w:rsidR="0097551F" w:rsidRPr="00D631D6" w:rsidRDefault="00640D74" w:rsidP="004D112F">
      <w:pPr>
        <w:pStyle w:val="Yazstilim"/>
        <w:numPr>
          <w:ilvl w:val="0"/>
          <w:numId w:val="21"/>
        </w:numPr>
        <w:rPr>
          <w:sz w:val="20"/>
          <w:lang w:val="en-GB"/>
          <w:rPrChange w:id="954" w:author="Qian Zhou" w:date="2016-12-15T09:50:00Z">
            <w:rPr>
              <w:lang w:val="en-GB" w:eastAsia="en-GB"/>
            </w:rPr>
          </w:rPrChange>
        </w:rPr>
      </w:pPr>
      <w:r w:rsidRPr="004C012A">
        <w:rPr>
          <w:sz w:val="20"/>
          <w:lang w:val="en-GB"/>
          <w:rPrChange w:id="955" w:author="Qian Zhou" w:date="2016-12-15T09:50:00Z">
            <w:rPr>
              <w:lang w:val="en-GB" w:eastAsia="en-GB"/>
            </w:rPr>
          </w:rPrChange>
        </w:rPr>
        <w:t>User can exit or log out from the system for returning login page.</w:t>
      </w:r>
    </w:p>
    <w:bookmarkEnd w:id="905"/>
    <w:p w14:paraId="15B28185" w14:textId="77777777" w:rsidR="003A2A0A" w:rsidRPr="003A2A0A" w:rsidRDefault="003A2A0A" w:rsidP="008371F3">
      <w:pPr>
        <w:pStyle w:val="Yazstilim"/>
        <w:rPr>
          <w:del w:id="956" w:author="Qian Zhou" w:date="2016-12-15T09:50:00Z"/>
        </w:rPr>
      </w:pPr>
    </w:p>
    <w:tbl>
      <w:tblPr>
        <w:tblStyle w:val="LightList"/>
        <w:tblW w:w="0" w:type="auto"/>
        <w:tblLook w:val="04A0" w:firstRow="1" w:lastRow="0" w:firstColumn="1" w:lastColumn="0" w:noHBand="0" w:noVBand="1"/>
      </w:tblPr>
      <w:tblGrid>
        <w:gridCol w:w="5891"/>
      </w:tblGrid>
      <w:tr w:rsidR="003A2A0A" w:rsidRPr="00A54057" w14:paraId="623E41AA" w14:textId="77777777" w:rsidTr="006C717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7C1F9258" w14:textId="77777777" w:rsidR="003A2A0A" w:rsidRPr="00A54057" w:rsidRDefault="003A2A0A" w:rsidP="00DF355E">
            <w:pPr>
              <w:adjustRightInd w:val="0"/>
              <w:snapToGrid w:val="0"/>
              <w:jc w:val="center"/>
              <w:rPr>
                <w:rFonts w:cs="Calibri"/>
                <w:sz w:val="22"/>
                <w:szCs w:val="22"/>
              </w:rPr>
            </w:pPr>
            <w:r w:rsidRPr="00A54057">
              <w:rPr>
                <w:rFonts w:cs="Calibri"/>
                <w:sz w:val="22"/>
                <w:szCs w:val="22"/>
              </w:rPr>
              <w:t>Actor Actions</w:t>
            </w:r>
          </w:p>
        </w:tc>
      </w:tr>
      <w:tr w:rsidR="003A2A0A" w:rsidRPr="00A54057" w14:paraId="3FFAF25C" w14:textId="77777777" w:rsidTr="006C717E">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0" w:type="auto"/>
          </w:tcPr>
          <w:p w14:paraId="0969EECD" w14:textId="77777777" w:rsidR="003A2A0A" w:rsidRPr="00A54057" w:rsidRDefault="003A2A0A" w:rsidP="004D112F">
            <w:pPr>
              <w:pStyle w:val="ListParagraph"/>
              <w:widowControl w:val="0"/>
              <w:numPr>
                <w:ilvl w:val="0"/>
                <w:numId w:val="18"/>
              </w:numPr>
              <w:adjustRightInd w:val="0"/>
              <w:snapToGrid w:val="0"/>
              <w:spacing w:after="0" w:line="240" w:lineRule="auto"/>
              <w:contextualSpacing w:val="0"/>
              <w:rPr>
                <w:rFonts w:ascii="Calibri" w:hAnsi="Calibri" w:cs="Calibri"/>
                <w:b/>
              </w:rPr>
            </w:pPr>
            <w:r w:rsidRPr="00D72A32">
              <w:rPr>
                <w:rFonts w:ascii="Calibri" w:hAnsi="Calibri" w:cs="Calibri"/>
              </w:rPr>
              <w:t>Begins when player click single</w:t>
            </w:r>
            <w:r>
              <w:rPr>
                <w:rFonts w:ascii="Calibri" w:hAnsi="Calibri" w:cs="Calibri"/>
              </w:rPr>
              <w:t xml:space="preserve"> player of multiplayer</w:t>
            </w:r>
            <w:r w:rsidRPr="00D72A32">
              <w:rPr>
                <w:rFonts w:ascii="Calibri" w:hAnsi="Calibri" w:cs="Calibri"/>
              </w:rPr>
              <w:t xml:space="preserve"> button</w:t>
            </w:r>
          </w:p>
        </w:tc>
      </w:tr>
      <w:tr w:rsidR="003A2A0A" w:rsidRPr="00A54057" w14:paraId="7429F1B8" w14:textId="77777777" w:rsidTr="006C717E">
        <w:trPr>
          <w:trHeight w:val="301"/>
        </w:trPr>
        <w:tc>
          <w:tcPr>
            <w:cnfStyle w:val="001000000000" w:firstRow="0" w:lastRow="0" w:firstColumn="1" w:lastColumn="0" w:oddVBand="0" w:evenVBand="0" w:oddHBand="0" w:evenHBand="0" w:firstRowFirstColumn="0" w:firstRowLastColumn="0" w:lastRowFirstColumn="0" w:lastRowLastColumn="0"/>
            <w:tcW w:w="0" w:type="auto"/>
          </w:tcPr>
          <w:p w14:paraId="19307CA1" w14:textId="77777777" w:rsidR="003A2A0A" w:rsidRPr="00A54057" w:rsidRDefault="003A2A0A" w:rsidP="004D112F">
            <w:pPr>
              <w:pStyle w:val="ListParagraph"/>
              <w:widowControl w:val="0"/>
              <w:numPr>
                <w:ilvl w:val="0"/>
                <w:numId w:val="18"/>
              </w:numPr>
              <w:adjustRightInd w:val="0"/>
              <w:snapToGrid w:val="0"/>
              <w:spacing w:after="0" w:line="240" w:lineRule="auto"/>
              <w:contextualSpacing w:val="0"/>
              <w:rPr>
                <w:rFonts w:ascii="Calibri" w:hAnsi="Calibri" w:cs="Calibri"/>
                <w:b/>
              </w:rPr>
            </w:pPr>
            <w:r>
              <w:rPr>
                <w:rFonts w:ascii="Calibri" w:hAnsi="Calibri" w:cs="Calibri"/>
              </w:rPr>
              <w:t>The user selects a match to play in.</w:t>
            </w:r>
          </w:p>
        </w:tc>
      </w:tr>
    </w:tbl>
    <w:p w14:paraId="14E8F94C" w14:textId="77777777" w:rsidR="0050012F" w:rsidRPr="00DC607B" w:rsidRDefault="00DF355E" w:rsidP="00DC607B">
      <w:pPr>
        <w:pStyle w:val="Yazstilim"/>
        <w:ind w:left="720" w:firstLine="720"/>
        <w:rPr>
          <w:ins w:id="957" w:author="Qian Zhou" w:date="2016-12-15T09:50:00Z"/>
          <w:b/>
          <w:sz w:val="18"/>
        </w:rPr>
      </w:pPr>
      <w:del w:id="958" w:author="Qian Zhou" w:date="2016-12-15T09:50:00Z">
        <w:r>
          <w:rPr>
            <w:rFonts w:cs="Calibri"/>
            <w:b/>
            <w:szCs w:val="22"/>
          </w:rPr>
          <w:delText xml:space="preserve">                      </w:delText>
        </w:r>
      </w:del>
      <w:r w:rsidR="007D2C74" w:rsidRPr="004C012A">
        <w:rPr>
          <w:b/>
          <w:sz w:val="18"/>
          <w:rPrChange w:id="959" w:author="Qian Zhou" w:date="2016-12-15T09:50:00Z">
            <w:rPr>
              <w:rFonts w:cs="Calibri"/>
              <w:b/>
              <w:szCs w:val="22"/>
            </w:rPr>
          </w:rPrChange>
        </w:rPr>
        <w:t xml:space="preserve">Table </w:t>
      </w:r>
      <w:ins w:id="960" w:author="Qian Zhou" w:date="2016-12-15T09:50:00Z">
        <w:r w:rsidR="0050012F" w:rsidRPr="004C012A">
          <w:rPr>
            <w:rFonts w:cs="Calibri"/>
            <w:b/>
            <w:sz w:val="18"/>
            <w:szCs w:val="22"/>
          </w:rPr>
          <w:t>6</w:t>
        </w:r>
      </w:ins>
      <w:del w:id="961" w:author="Qian Zhou" w:date="2016-12-15T09:50:00Z">
        <w:r w:rsidR="008069A5">
          <w:rPr>
            <w:rFonts w:cs="Calibri"/>
            <w:b/>
            <w:szCs w:val="22"/>
          </w:rPr>
          <w:delText>4</w:delText>
        </w:r>
      </w:del>
      <w:r w:rsidR="007D2C74" w:rsidRPr="004C012A">
        <w:rPr>
          <w:b/>
          <w:sz w:val="18"/>
          <w:rPrChange w:id="962" w:author="Qian Zhou" w:date="2016-12-15T09:50:00Z">
            <w:rPr>
              <w:rFonts w:cs="Calibri"/>
              <w:b/>
              <w:szCs w:val="22"/>
            </w:rPr>
          </w:rPrChange>
        </w:rPr>
        <w:t>. Actor</w:t>
      </w:r>
      <w:ins w:id="963" w:author="Qian Zhou" w:date="2016-12-15T09:50:00Z">
        <w:r w:rsidR="007D2C74" w:rsidRPr="004C012A">
          <w:rPr>
            <w:rFonts w:cs="Calibri"/>
            <w:b/>
            <w:sz w:val="18"/>
            <w:szCs w:val="22"/>
          </w:rPr>
          <w:t xml:space="preserve"> Actions in </w:t>
        </w:r>
        <w:r w:rsidR="007D2C74" w:rsidRPr="004C012A">
          <w:rPr>
            <w:b/>
            <w:sz w:val="18"/>
          </w:rPr>
          <w:t>Main Menu</w:t>
        </w:r>
      </w:ins>
    </w:p>
    <w:tbl>
      <w:tblPr>
        <w:tblStyle w:val="LightList"/>
        <w:tblW w:w="0" w:type="auto"/>
        <w:tblLook w:val="04A0" w:firstRow="1" w:lastRow="0" w:firstColumn="1" w:lastColumn="0" w:noHBand="0" w:noVBand="1"/>
      </w:tblPr>
      <w:tblGrid>
        <w:gridCol w:w="5625"/>
      </w:tblGrid>
      <w:tr w:rsidR="0050012F" w:rsidRPr="00A54057" w14:paraId="383756F3" w14:textId="77777777" w:rsidTr="00CA4236">
        <w:trPr>
          <w:cnfStyle w:val="100000000000" w:firstRow="1" w:lastRow="0" w:firstColumn="0" w:lastColumn="0" w:oddVBand="0" w:evenVBand="0" w:oddHBand="0" w:evenHBand="0" w:firstRowFirstColumn="0" w:firstRowLastColumn="0" w:lastRowFirstColumn="0" w:lastRowLastColumn="0"/>
          <w:trHeight w:val="310"/>
          <w:ins w:id="964"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48B08DA9" w14:textId="77777777" w:rsidR="0050012F" w:rsidRPr="00A54057" w:rsidRDefault="0050012F" w:rsidP="00CA4236">
            <w:pPr>
              <w:adjustRightInd w:val="0"/>
              <w:snapToGrid w:val="0"/>
              <w:jc w:val="center"/>
              <w:rPr>
                <w:ins w:id="965" w:author="Qian Zhou" w:date="2016-12-15T09:50:00Z"/>
                <w:rFonts w:cs="Calibri"/>
                <w:sz w:val="22"/>
                <w:szCs w:val="22"/>
              </w:rPr>
            </w:pPr>
            <w:ins w:id="966" w:author="Qian Zhou" w:date="2016-12-15T09:50:00Z">
              <w:r>
                <w:rPr>
                  <w:rFonts w:cs="Calibri"/>
                  <w:sz w:val="22"/>
                  <w:szCs w:val="22"/>
                </w:rPr>
                <w:t>System</w:t>
              </w:r>
              <w:r w:rsidRPr="00A54057">
                <w:rPr>
                  <w:rFonts w:cs="Calibri"/>
                  <w:sz w:val="22"/>
                  <w:szCs w:val="22"/>
                </w:rPr>
                <w:t xml:space="preserve"> Actions</w:t>
              </w:r>
            </w:ins>
          </w:p>
        </w:tc>
      </w:tr>
      <w:tr w:rsidR="0050012F" w:rsidRPr="00A54057" w14:paraId="7275BC49" w14:textId="77777777" w:rsidTr="00CA4236">
        <w:trPr>
          <w:cnfStyle w:val="000000100000" w:firstRow="0" w:lastRow="0" w:firstColumn="0" w:lastColumn="0" w:oddVBand="0" w:evenVBand="0" w:oddHBand="1" w:evenHBand="0" w:firstRowFirstColumn="0" w:firstRowLastColumn="0" w:lastRowFirstColumn="0" w:lastRowLastColumn="0"/>
          <w:trHeight w:val="310"/>
          <w:ins w:id="967"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3E0F77DA" w14:textId="77777777" w:rsidR="0050012F" w:rsidRPr="00A54057" w:rsidRDefault="00381C3F" w:rsidP="00AB7B8C">
            <w:pPr>
              <w:pStyle w:val="ListParagraph"/>
              <w:widowControl w:val="0"/>
              <w:numPr>
                <w:ilvl w:val="0"/>
                <w:numId w:val="30"/>
              </w:numPr>
              <w:adjustRightInd w:val="0"/>
              <w:snapToGrid w:val="0"/>
              <w:spacing w:after="0" w:line="240" w:lineRule="auto"/>
              <w:contextualSpacing w:val="0"/>
              <w:rPr>
                <w:ins w:id="968" w:author="Qian Zhou" w:date="2016-12-15T09:50:00Z"/>
                <w:rFonts w:ascii="Calibri" w:hAnsi="Calibri" w:cs="Calibri"/>
                <w:b/>
              </w:rPr>
            </w:pPr>
            <w:ins w:id="969" w:author="Qian Zhou" w:date="2016-12-15T09:50:00Z">
              <w:r>
                <w:rPr>
                  <w:rFonts w:ascii="Calibri" w:hAnsi="Calibri" w:cs="Calibri"/>
                  <w:lang w:val="tr-TR"/>
                </w:rPr>
                <w:t>System displays the main menu.</w:t>
              </w:r>
            </w:ins>
          </w:p>
        </w:tc>
      </w:tr>
      <w:tr w:rsidR="0050012F" w:rsidRPr="00A54057" w14:paraId="0D054A69" w14:textId="77777777" w:rsidTr="00CA4236">
        <w:trPr>
          <w:trHeight w:val="301"/>
          <w:ins w:id="970"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29C53169" w14:textId="77777777" w:rsidR="0050012F" w:rsidRPr="00A54057" w:rsidRDefault="00381C3F" w:rsidP="00AB7B8C">
            <w:pPr>
              <w:pStyle w:val="ListParagraph"/>
              <w:widowControl w:val="0"/>
              <w:numPr>
                <w:ilvl w:val="0"/>
                <w:numId w:val="30"/>
              </w:numPr>
              <w:adjustRightInd w:val="0"/>
              <w:snapToGrid w:val="0"/>
              <w:spacing w:after="0" w:line="240" w:lineRule="auto"/>
              <w:contextualSpacing w:val="0"/>
              <w:rPr>
                <w:ins w:id="971" w:author="Qian Zhou" w:date="2016-12-15T09:50:00Z"/>
                <w:rFonts w:ascii="Calibri" w:hAnsi="Calibri" w:cs="Calibri"/>
                <w:b/>
              </w:rPr>
            </w:pPr>
            <w:ins w:id="972" w:author="Qian Zhou" w:date="2016-12-15T09:50:00Z">
              <w:r>
                <w:rPr>
                  <w:rFonts w:ascii="Calibri" w:hAnsi="Calibri" w:cs="Calibri"/>
                  <w:lang w:val="tr-TR"/>
                </w:rPr>
                <w:t>Sy</w:t>
              </w:r>
              <w:r w:rsidR="005821BD">
                <w:rPr>
                  <w:rFonts w:ascii="Calibri" w:hAnsi="Calibri" w:cs="Calibri"/>
                  <w:lang w:val="tr-TR"/>
                </w:rPr>
                <w:t>stem displays the types of the players</w:t>
              </w:r>
              <w:r>
                <w:rPr>
                  <w:rFonts w:ascii="Calibri" w:hAnsi="Calibri" w:cs="Calibri"/>
                  <w:lang w:val="tr-TR"/>
                </w:rPr>
                <w:t>.</w:t>
              </w:r>
            </w:ins>
          </w:p>
        </w:tc>
      </w:tr>
      <w:tr w:rsidR="00381C3F" w:rsidRPr="00A54057" w14:paraId="04EFA49A" w14:textId="77777777" w:rsidTr="00CA4236">
        <w:trPr>
          <w:cnfStyle w:val="000000100000" w:firstRow="0" w:lastRow="0" w:firstColumn="0" w:lastColumn="0" w:oddVBand="0" w:evenVBand="0" w:oddHBand="1" w:evenHBand="0" w:firstRowFirstColumn="0" w:firstRowLastColumn="0" w:lastRowFirstColumn="0" w:lastRowLastColumn="0"/>
          <w:trHeight w:val="301"/>
          <w:ins w:id="973"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1F0459A4" w14:textId="77777777" w:rsidR="00381C3F" w:rsidRDefault="00381C3F" w:rsidP="00AB7B8C">
            <w:pPr>
              <w:pStyle w:val="ListParagraph"/>
              <w:widowControl w:val="0"/>
              <w:numPr>
                <w:ilvl w:val="0"/>
                <w:numId w:val="30"/>
              </w:numPr>
              <w:adjustRightInd w:val="0"/>
              <w:snapToGrid w:val="0"/>
              <w:spacing w:after="0" w:line="240" w:lineRule="auto"/>
              <w:contextualSpacing w:val="0"/>
              <w:rPr>
                <w:ins w:id="974" w:author="Qian Zhou" w:date="2016-12-15T09:50:00Z"/>
                <w:rFonts w:ascii="Calibri" w:hAnsi="Calibri" w:cs="Calibri"/>
              </w:rPr>
            </w:pPr>
            <w:ins w:id="975" w:author="Qian Zhou" w:date="2016-12-15T09:50:00Z">
              <w:r>
                <w:rPr>
                  <w:rFonts w:ascii="Calibri" w:hAnsi="Calibri" w:cs="Calibri"/>
                  <w:lang w:val="tr-TR"/>
                </w:rPr>
                <w:t>System displays the level selection.</w:t>
              </w:r>
            </w:ins>
          </w:p>
        </w:tc>
      </w:tr>
      <w:tr w:rsidR="00381C3F" w:rsidRPr="00A54057" w14:paraId="6BF99166" w14:textId="77777777" w:rsidTr="00CA4236">
        <w:trPr>
          <w:trHeight w:val="301"/>
          <w:ins w:id="976"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788A4803" w14:textId="77777777" w:rsidR="00381C3F" w:rsidRDefault="00381C3F" w:rsidP="00AB7B8C">
            <w:pPr>
              <w:pStyle w:val="ListParagraph"/>
              <w:widowControl w:val="0"/>
              <w:numPr>
                <w:ilvl w:val="0"/>
                <w:numId w:val="30"/>
              </w:numPr>
              <w:adjustRightInd w:val="0"/>
              <w:snapToGrid w:val="0"/>
              <w:spacing w:after="0" w:line="240" w:lineRule="auto"/>
              <w:contextualSpacing w:val="0"/>
              <w:rPr>
                <w:ins w:id="977" w:author="Qian Zhou" w:date="2016-12-15T09:50:00Z"/>
                <w:rFonts w:ascii="Calibri" w:hAnsi="Calibri" w:cs="Calibri"/>
                <w:lang w:val="tr-TR"/>
              </w:rPr>
            </w:pPr>
            <w:ins w:id="978" w:author="Qian Zhou" w:date="2016-12-15T09:50:00Z">
              <w:r>
                <w:rPr>
                  <w:rFonts w:ascii="Calibri" w:hAnsi="Calibri" w:cs="Calibri"/>
                  <w:lang w:val="tr-TR"/>
                </w:rPr>
                <w:t>System displays the score table,tutorial and exit options.</w:t>
              </w:r>
            </w:ins>
          </w:p>
        </w:tc>
      </w:tr>
    </w:tbl>
    <w:p w14:paraId="082B19C1" w14:textId="604BEF10" w:rsidR="004F6136" w:rsidRPr="004C012A" w:rsidRDefault="002D2C68" w:rsidP="004C012A">
      <w:pPr>
        <w:pStyle w:val="Yazstilim"/>
        <w:ind w:left="720" w:firstLine="720"/>
        <w:jc w:val="left"/>
        <w:rPr>
          <w:b/>
          <w:sz w:val="18"/>
          <w:rPrChange w:id="979" w:author="Qian Zhou" w:date="2016-12-15T09:50:00Z">
            <w:rPr>
              <w:b/>
            </w:rPr>
          </w:rPrChange>
        </w:rPr>
        <w:pPrChange w:id="980" w:author="Qian Zhou" w:date="2016-12-15T09:50:00Z">
          <w:pPr>
            <w:pStyle w:val="Yazstilim"/>
          </w:pPr>
        </w:pPrChange>
      </w:pPr>
      <w:ins w:id="981" w:author="Qian Zhou" w:date="2016-12-15T09:50:00Z">
        <w:r w:rsidRPr="004C012A">
          <w:rPr>
            <w:b/>
            <w:sz w:val="18"/>
          </w:rPr>
          <w:t xml:space="preserve">Table 7. </w:t>
        </w:r>
        <w:r w:rsidR="005821BD" w:rsidRPr="004C012A">
          <w:rPr>
            <w:b/>
            <w:sz w:val="18"/>
          </w:rPr>
          <w:t>System</w:t>
        </w:r>
      </w:ins>
      <w:r w:rsidR="007D2C74" w:rsidRPr="004C012A">
        <w:rPr>
          <w:b/>
          <w:sz w:val="18"/>
          <w:rPrChange w:id="982" w:author="Qian Zhou" w:date="2016-12-15T09:50:00Z">
            <w:rPr>
              <w:rFonts w:cs="Calibri"/>
              <w:b/>
              <w:szCs w:val="22"/>
            </w:rPr>
          </w:rPrChange>
        </w:rPr>
        <w:t xml:space="preserve"> Actions in </w:t>
      </w:r>
      <w:r w:rsidR="007D2C74" w:rsidRPr="004C012A">
        <w:rPr>
          <w:b/>
          <w:sz w:val="18"/>
          <w:rPrChange w:id="983" w:author="Qian Zhou" w:date="2016-12-15T09:50:00Z">
            <w:rPr>
              <w:b/>
            </w:rPr>
          </w:rPrChange>
        </w:rPr>
        <w:t>Main Menu</w:t>
      </w:r>
    </w:p>
    <w:p w14:paraId="7887C8F7" w14:textId="77777777" w:rsidR="00586279" w:rsidRPr="00586279" w:rsidRDefault="00586279" w:rsidP="00586279"/>
    <w:p w14:paraId="0C35B35B" w14:textId="77777777" w:rsidR="008332F6" w:rsidRDefault="001B5930" w:rsidP="00CA0BAA">
      <w:pPr>
        <w:pStyle w:val="H2"/>
        <w:pPrChange w:id="984" w:author="Mattsi" w:date="2016-12-15T09:50:00Z">
          <w:pPr/>
        </w:pPrChange>
      </w:pPr>
      <w:bookmarkStart w:id="985" w:name="Ch2_4"/>
      <w:bookmarkStart w:id="986" w:name="_Toc469560269"/>
      <w:r w:rsidRPr="00A54057">
        <w:t>Use Case 4 – World Creation</w:t>
      </w:r>
      <w:bookmarkEnd w:id="986"/>
    </w:p>
    <w:p w14:paraId="032E54D9" w14:textId="77777777" w:rsidR="00680CD4" w:rsidRDefault="008A55F0" w:rsidP="007968B4">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see the world</w:t>
      </w:r>
      <w:r w:rsidR="007968B4">
        <w:rPr>
          <w:lang w:val="en-GB" w:eastAsia="en-GB"/>
        </w:rPr>
        <w:t xml:space="preserve"> which consists of rooms, passages and golds</w:t>
      </w:r>
      <w:r>
        <w:rPr>
          <w:lang w:val="en-GB" w:eastAsia="en-GB"/>
        </w:rPr>
        <w:t>.</w:t>
      </w:r>
    </w:p>
    <w:p w14:paraId="2379B172" w14:textId="77777777" w:rsidR="00680CD4" w:rsidRPr="00DC607B" w:rsidRDefault="00680CD4" w:rsidP="004D112F">
      <w:pPr>
        <w:pStyle w:val="Yazstilim"/>
        <w:numPr>
          <w:ilvl w:val="0"/>
          <w:numId w:val="22"/>
        </w:numPr>
        <w:rPr>
          <w:sz w:val="20"/>
          <w:lang w:val="en-GB"/>
          <w:rPrChange w:id="987" w:author="Qian Zhou" w:date="2016-12-15T09:50:00Z">
            <w:rPr>
              <w:lang w:val="en-GB" w:eastAsia="en-GB"/>
            </w:rPr>
          </w:rPrChange>
        </w:rPr>
      </w:pPr>
      <w:r w:rsidRPr="00DC607B">
        <w:rPr>
          <w:sz w:val="20"/>
          <w:lang w:val="en-GB"/>
          <w:rPrChange w:id="988" w:author="Qian Zhou" w:date="2016-12-15T09:50:00Z">
            <w:rPr>
              <w:lang w:val="en-GB" w:eastAsia="en-GB"/>
            </w:rPr>
          </w:rPrChange>
        </w:rPr>
        <w:t xml:space="preserve">User can view the dungeon </w:t>
      </w:r>
      <w:r w:rsidR="00067823" w:rsidRPr="00DC607B">
        <w:rPr>
          <w:sz w:val="20"/>
          <w:lang w:val="en-GB"/>
          <w:rPrChange w:id="989" w:author="Qian Zhou" w:date="2016-12-15T09:50:00Z">
            <w:rPr>
              <w:lang w:val="en-GB" w:eastAsia="en-GB"/>
            </w:rPr>
          </w:rPrChange>
        </w:rPr>
        <w:t xml:space="preserve">which </w:t>
      </w:r>
      <w:r w:rsidRPr="00DC607B">
        <w:rPr>
          <w:sz w:val="20"/>
          <w:lang w:val="en-GB"/>
          <w:rPrChange w:id="990" w:author="Qian Zhou" w:date="2016-12-15T09:50:00Z">
            <w:rPr>
              <w:lang w:val="en-GB" w:eastAsia="en-GB"/>
            </w:rPr>
          </w:rPrChange>
        </w:rPr>
        <w:t>consists of rooms for playing.</w:t>
      </w:r>
    </w:p>
    <w:p w14:paraId="0E992721" w14:textId="77777777" w:rsidR="00680CD4" w:rsidRPr="00DC607B" w:rsidRDefault="00680CD4" w:rsidP="004D112F">
      <w:pPr>
        <w:pStyle w:val="Yazstilim"/>
        <w:numPr>
          <w:ilvl w:val="0"/>
          <w:numId w:val="22"/>
        </w:numPr>
        <w:rPr>
          <w:sz w:val="20"/>
          <w:lang w:val="en-GB"/>
          <w:rPrChange w:id="991" w:author="Qian Zhou" w:date="2016-12-15T09:50:00Z">
            <w:rPr>
              <w:lang w:val="en-GB" w:eastAsia="en-GB"/>
            </w:rPr>
          </w:rPrChange>
        </w:rPr>
      </w:pPr>
      <w:r w:rsidRPr="00DC607B">
        <w:rPr>
          <w:sz w:val="20"/>
          <w:lang w:val="en-GB"/>
          <w:rPrChange w:id="992" w:author="Qian Zhou" w:date="2016-12-15T09:50:00Z">
            <w:rPr>
              <w:lang w:val="en-GB" w:eastAsia="en-GB"/>
            </w:rPr>
          </w:rPrChange>
        </w:rPr>
        <w:t>User can view the rooms</w:t>
      </w:r>
      <w:r w:rsidR="00067823" w:rsidRPr="00DC607B">
        <w:rPr>
          <w:sz w:val="20"/>
          <w:lang w:val="en-GB"/>
          <w:rPrChange w:id="993" w:author="Qian Zhou" w:date="2016-12-15T09:50:00Z">
            <w:rPr>
              <w:lang w:val="en-GB" w:eastAsia="en-GB"/>
            </w:rPr>
          </w:rPrChange>
        </w:rPr>
        <w:t xml:space="preserve">, </w:t>
      </w:r>
      <w:r w:rsidRPr="00DC607B">
        <w:rPr>
          <w:sz w:val="20"/>
          <w:lang w:val="en-GB"/>
          <w:rPrChange w:id="994" w:author="Qian Zhou" w:date="2016-12-15T09:50:00Z">
            <w:rPr>
              <w:lang w:val="en-GB" w:eastAsia="en-GB"/>
            </w:rPr>
          </w:rPrChange>
        </w:rPr>
        <w:t>passages</w:t>
      </w:r>
      <w:r w:rsidR="00067823" w:rsidRPr="00DC607B">
        <w:rPr>
          <w:sz w:val="20"/>
          <w:lang w:val="en-GB"/>
          <w:rPrChange w:id="995" w:author="Qian Zhou" w:date="2016-12-15T09:50:00Z">
            <w:rPr>
              <w:lang w:val="en-GB" w:eastAsia="en-GB"/>
            </w:rPr>
          </w:rPrChange>
        </w:rPr>
        <w:t xml:space="preserve"> which connect </w:t>
      </w:r>
      <w:r w:rsidRPr="00DC607B">
        <w:rPr>
          <w:sz w:val="20"/>
          <w:lang w:val="en-GB"/>
          <w:rPrChange w:id="996" w:author="Qian Zhou" w:date="2016-12-15T09:50:00Z">
            <w:rPr>
              <w:lang w:val="en-GB" w:eastAsia="en-GB"/>
            </w:rPr>
          </w:rPrChange>
        </w:rPr>
        <w:t>rooms.</w:t>
      </w:r>
    </w:p>
    <w:p w14:paraId="247ED6C3" w14:textId="77777777" w:rsidR="00680CD4" w:rsidRPr="00DC607B" w:rsidRDefault="00680CD4" w:rsidP="004D112F">
      <w:pPr>
        <w:pStyle w:val="Yazstilim"/>
        <w:numPr>
          <w:ilvl w:val="0"/>
          <w:numId w:val="22"/>
        </w:numPr>
        <w:rPr>
          <w:sz w:val="20"/>
          <w:lang w:val="en-GB"/>
          <w:rPrChange w:id="997" w:author="Qian Zhou" w:date="2016-12-15T09:50:00Z">
            <w:rPr>
              <w:lang w:val="en-GB" w:eastAsia="en-GB"/>
            </w:rPr>
          </w:rPrChange>
        </w:rPr>
      </w:pPr>
      <w:r w:rsidRPr="00DC607B">
        <w:rPr>
          <w:sz w:val="20"/>
          <w:lang w:val="en-GB"/>
          <w:rPrChange w:id="998" w:author="Qian Zhou" w:date="2016-12-15T09:50:00Z">
            <w:rPr>
              <w:lang w:val="en-GB" w:eastAsia="en-GB"/>
            </w:rPr>
          </w:rPrChange>
        </w:rPr>
        <w:t>User can view the gold</w:t>
      </w:r>
      <w:r w:rsidR="00707DB5" w:rsidRPr="00DC607B">
        <w:rPr>
          <w:sz w:val="20"/>
          <w:lang w:val="en-GB"/>
          <w:rPrChange w:id="999" w:author="Qian Zhou" w:date="2016-12-15T09:50:00Z">
            <w:rPr>
              <w:lang w:val="en-GB" w:eastAsia="en-GB"/>
            </w:rPr>
          </w:rPrChange>
        </w:rPr>
        <w:t>s</w:t>
      </w:r>
      <w:r w:rsidRPr="00DC607B">
        <w:rPr>
          <w:sz w:val="20"/>
          <w:lang w:val="en-GB"/>
          <w:rPrChange w:id="1000" w:author="Qian Zhou" w:date="2016-12-15T09:50:00Z">
            <w:rPr>
              <w:lang w:val="en-GB" w:eastAsia="en-GB"/>
            </w:rPr>
          </w:rPrChange>
        </w:rPr>
        <w:t xml:space="preserve"> in the rooms for earning </w:t>
      </w:r>
      <w:r w:rsidR="00707DB5" w:rsidRPr="00DC607B">
        <w:rPr>
          <w:sz w:val="20"/>
          <w:lang w:val="en-GB"/>
          <w:rPrChange w:id="1001" w:author="Qian Zhou" w:date="2016-12-15T09:50:00Z">
            <w:rPr>
              <w:lang w:val="en-GB" w:eastAsia="en-GB"/>
            </w:rPr>
          </w:rPrChange>
        </w:rPr>
        <w:t>points</w:t>
      </w:r>
      <w:r w:rsidRPr="00DC607B">
        <w:rPr>
          <w:sz w:val="20"/>
          <w:lang w:val="en-GB"/>
          <w:rPrChange w:id="1002" w:author="Qian Zhou" w:date="2016-12-15T09:50:00Z">
            <w:rPr>
              <w:lang w:val="en-GB" w:eastAsia="en-GB"/>
            </w:rPr>
          </w:rPrChange>
        </w:rPr>
        <w:t>.</w:t>
      </w:r>
    </w:p>
    <w:p w14:paraId="3101AC0A" w14:textId="77777777" w:rsidR="005E0AF1" w:rsidRPr="00DC607B" w:rsidRDefault="005E0AF1" w:rsidP="004D112F">
      <w:pPr>
        <w:pStyle w:val="Yazstilim"/>
        <w:numPr>
          <w:ilvl w:val="0"/>
          <w:numId w:val="22"/>
        </w:numPr>
        <w:rPr>
          <w:sz w:val="20"/>
          <w:lang w:val="en-GB"/>
          <w:rPrChange w:id="1003" w:author="Qian Zhou" w:date="2016-12-15T09:50:00Z">
            <w:rPr>
              <w:lang w:val="en-GB" w:eastAsia="en-GB"/>
            </w:rPr>
          </w:rPrChange>
        </w:rPr>
      </w:pPr>
      <w:r w:rsidRPr="00DC607B">
        <w:rPr>
          <w:sz w:val="20"/>
          <w:lang w:val="en-GB"/>
          <w:rPrChange w:id="1004" w:author="Qian Zhou" w:date="2016-12-15T09:50:00Z">
            <w:rPr>
              <w:lang w:val="en-GB" w:eastAsia="en-GB"/>
            </w:rPr>
          </w:rPrChange>
        </w:rPr>
        <w:t>User can view the arbitrary size of rooms based on his/her level.</w:t>
      </w:r>
    </w:p>
    <w:p w14:paraId="2831D420" w14:textId="77777777" w:rsidR="00F36C27" w:rsidRPr="00D631D6" w:rsidRDefault="00277E4E" w:rsidP="004D112F">
      <w:pPr>
        <w:pStyle w:val="Yazstilim"/>
        <w:numPr>
          <w:ilvl w:val="0"/>
          <w:numId w:val="22"/>
        </w:numPr>
        <w:rPr>
          <w:sz w:val="20"/>
          <w:lang w:val="en-GB"/>
          <w:rPrChange w:id="1005" w:author="Qian Zhou" w:date="2016-12-15T09:50:00Z">
            <w:rPr>
              <w:lang w:val="en-GB" w:eastAsia="en-GB"/>
            </w:rPr>
          </w:rPrChange>
        </w:rPr>
      </w:pPr>
      <w:r w:rsidRPr="00DC607B">
        <w:rPr>
          <w:sz w:val="20"/>
          <w:lang w:val="en-GB"/>
          <w:rPrChange w:id="1006" w:author="Qian Zhou" w:date="2016-12-15T09:50:00Z">
            <w:rPr>
              <w:lang w:val="en-GB" w:eastAsia="en-GB"/>
            </w:rPr>
          </w:rPrChange>
        </w:rPr>
        <w:t>User can see</w:t>
      </w:r>
      <w:r w:rsidR="00F36C27" w:rsidRPr="00DC607B">
        <w:rPr>
          <w:sz w:val="20"/>
          <w:lang w:val="en-GB"/>
          <w:rPrChange w:id="1007" w:author="Qian Zhou" w:date="2016-12-15T09:50:00Z">
            <w:rPr>
              <w:lang w:val="en-GB" w:eastAsia="en-GB"/>
            </w:rPr>
          </w:rPrChange>
        </w:rPr>
        <w:t xml:space="preserve"> the</w:t>
      </w:r>
      <w:r w:rsidRPr="00DC607B">
        <w:rPr>
          <w:sz w:val="20"/>
          <w:lang w:val="en-GB"/>
          <w:rPrChange w:id="1008" w:author="Qian Zhou" w:date="2016-12-15T09:50:00Z">
            <w:rPr>
              <w:lang w:val="en-GB" w:eastAsia="en-GB"/>
            </w:rPr>
          </w:rPrChange>
        </w:rPr>
        <w:t xml:space="preserve"> minimum</w:t>
      </w:r>
      <w:r w:rsidR="00F36C27" w:rsidRPr="00DC607B">
        <w:rPr>
          <w:sz w:val="20"/>
          <w:lang w:val="en-GB"/>
          <w:rPrChange w:id="1009" w:author="Qian Zhou" w:date="2016-12-15T09:50:00Z">
            <w:rPr>
              <w:lang w:val="en-GB" w:eastAsia="en-GB"/>
            </w:rPr>
          </w:rPrChange>
        </w:rPr>
        <w:t xml:space="preserve"> numbers of gold coins for winning the game</w:t>
      </w:r>
      <w:r w:rsidRPr="00DC607B">
        <w:rPr>
          <w:sz w:val="20"/>
          <w:lang w:val="en-GB"/>
          <w:rPrChange w:id="1010" w:author="Qian Zhou" w:date="2016-12-15T09:50:00Z">
            <w:rPr>
              <w:lang w:val="en-GB" w:eastAsia="en-GB"/>
            </w:rPr>
          </w:rPrChange>
        </w:rPr>
        <w:t>.</w:t>
      </w:r>
    </w:p>
    <w:p w14:paraId="1AA396F6" w14:textId="77777777" w:rsidR="00067823" w:rsidRPr="00067823" w:rsidRDefault="00067823" w:rsidP="00067823">
      <w:pPr>
        <w:rPr>
          <w:del w:id="1011" w:author="Qian Zhou" w:date="2016-12-15T09:50:00Z"/>
          <w:lang w:val="en-GB" w:eastAsia="en-GB"/>
        </w:rPr>
      </w:pPr>
    </w:p>
    <w:bookmarkEnd w:id="985"/>
    <w:p w14:paraId="10E30BD9" w14:textId="77777777" w:rsidR="001B5930" w:rsidRPr="00A54057" w:rsidRDefault="001B5930" w:rsidP="001B5930">
      <w:pPr>
        <w:rPr>
          <w:del w:id="1012" w:author="Qian Zhou" w:date="2016-12-15T09:50:00Z"/>
          <w:rFonts w:cs="Calibri"/>
          <w:sz w:val="22"/>
          <w:szCs w:val="22"/>
        </w:rPr>
      </w:pPr>
    </w:p>
    <w:tbl>
      <w:tblPr>
        <w:tblStyle w:val="LightList"/>
        <w:tblW w:w="7037" w:type="dxa"/>
        <w:tblLook w:val="04A0" w:firstRow="1" w:lastRow="0" w:firstColumn="1" w:lastColumn="0" w:noHBand="0" w:noVBand="1"/>
      </w:tblPr>
      <w:tblGrid>
        <w:gridCol w:w="7037"/>
      </w:tblGrid>
      <w:tr w:rsidR="004F6136" w:rsidRPr="00A54057" w14:paraId="4A3820D7" w14:textId="77777777" w:rsidTr="00C305DE">
        <w:trPr>
          <w:cnfStyle w:val="100000000000" w:firstRow="1" w:lastRow="0" w:firstColumn="0" w:lastColumn="0" w:oddVBand="0" w:evenVBand="0" w:oddHBand="0"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14:paraId="714A4B50" w14:textId="77777777" w:rsidR="004F6136" w:rsidRPr="00A54057" w:rsidRDefault="004F6136" w:rsidP="00DF355E">
            <w:pPr>
              <w:adjustRightInd w:val="0"/>
              <w:snapToGrid w:val="0"/>
              <w:jc w:val="center"/>
              <w:rPr>
                <w:rFonts w:cs="Calibri"/>
                <w:sz w:val="22"/>
                <w:szCs w:val="22"/>
              </w:rPr>
            </w:pPr>
            <w:r w:rsidRPr="00A54057">
              <w:rPr>
                <w:rFonts w:cs="Calibri"/>
                <w:sz w:val="22"/>
                <w:szCs w:val="22"/>
              </w:rPr>
              <w:t>Actor Actions</w:t>
            </w:r>
          </w:p>
        </w:tc>
      </w:tr>
      <w:tr w:rsidR="004F6136" w:rsidRPr="00A54057" w14:paraId="428D8E27" w14:textId="77777777" w:rsidTr="00C305DE">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0" w:type="auto"/>
          </w:tcPr>
          <w:p w14:paraId="6650BDC8" w14:textId="77777777" w:rsidR="004F6136" w:rsidRPr="00C305DE" w:rsidRDefault="004F6136" w:rsidP="00C305DE">
            <w:pPr>
              <w:rPr>
                <w:rFonts w:cs="Calibri"/>
                <w:sz w:val="22"/>
                <w:szCs w:val="22"/>
              </w:rPr>
            </w:pPr>
            <w:r w:rsidRPr="00A54057">
              <w:rPr>
                <w:rFonts w:cs="Calibri"/>
                <w:sz w:val="22"/>
                <w:szCs w:val="22"/>
              </w:rPr>
              <w:t>1. Begins when player selects a match.</w:t>
            </w:r>
          </w:p>
        </w:tc>
      </w:tr>
    </w:tbl>
    <w:p w14:paraId="3120CB10" w14:textId="77777777" w:rsidR="00652D40" w:rsidRDefault="003A2A0A" w:rsidP="00DC607B">
      <w:pPr>
        <w:pStyle w:val="Yazstilim"/>
        <w:ind w:left="1440" w:firstLine="720"/>
        <w:rPr>
          <w:ins w:id="1013" w:author="Qian Zhou" w:date="2016-12-15T09:50:00Z"/>
          <w:b/>
          <w:sz w:val="18"/>
        </w:rPr>
      </w:pPr>
      <w:bookmarkStart w:id="1014" w:name="Ch2_5"/>
      <w:del w:id="1015" w:author="Qian Zhou" w:date="2016-12-15T09:50:00Z">
        <w:r>
          <w:rPr>
            <w:rFonts w:cs="Calibri"/>
            <w:szCs w:val="22"/>
          </w:rPr>
          <w:delText xml:space="preserve">                  </w:delText>
        </w:r>
        <w:r w:rsidR="00DF355E">
          <w:rPr>
            <w:rFonts w:cs="Calibri"/>
            <w:szCs w:val="22"/>
          </w:rPr>
          <w:delText xml:space="preserve">                  </w:delText>
        </w:r>
      </w:del>
      <w:r w:rsidR="00594B43" w:rsidRPr="00DC607B">
        <w:rPr>
          <w:b/>
          <w:sz w:val="18"/>
          <w:rPrChange w:id="1016" w:author="Qian Zhou" w:date="2016-12-15T09:50:00Z">
            <w:rPr>
              <w:rFonts w:cs="Calibri"/>
              <w:b/>
              <w:szCs w:val="22"/>
            </w:rPr>
          </w:rPrChange>
        </w:rPr>
        <w:t xml:space="preserve">Table </w:t>
      </w:r>
      <w:ins w:id="1017" w:author="Qian Zhou" w:date="2016-12-15T09:50:00Z">
        <w:r w:rsidR="00652D40" w:rsidRPr="00DC607B">
          <w:rPr>
            <w:rFonts w:cs="Calibri"/>
            <w:b/>
            <w:sz w:val="18"/>
            <w:szCs w:val="22"/>
          </w:rPr>
          <w:t>8</w:t>
        </w:r>
      </w:ins>
      <w:del w:id="1018" w:author="Qian Zhou" w:date="2016-12-15T09:50:00Z">
        <w:r w:rsidR="008069A5">
          <w:rPr>
            <w:rFonts w:cs="Calibri"/>
            <w:b/>
            <w:szCs w:val="22"/>
          </w:rPr>
          <w:delText>5</w:delText>
        </w:r>
      </w:del>
      <w:r w:rsidR="00594B43" w:rsidRPr="00DC607B">
        <w:rPr>
          <w:b/>
          <w:sz w:val="18"/>
          <w:rPrChange w:id="1019" w:author="Qian Zhou" w:date="2016-12-15T09:50:00Z">
            <w:rPr>
              <w:rFonts w:cs="Calibri"/>
              <w:b/>
              <w:szCs w:val="22"/>
            </w:rPr>
          </w:rPrChange>
        </w:rPr>
        <w:t>. Actor</w:t>
      </w:r>
      <w:ins w:id="1020" w:author="Qian Zhou" w:date="2016-12-15T09:50:00Z">
        <w:r w:rsidR="00594B43" w:rsidRPr="00DC607B">
          <w:rPr>
            <w:rFonts w:cs="Calibri"/>
            <w:b/>
            <w:sz w:val="18"/>
            <w:szCs w:val="22"/>
          </w:rPr>
          <w:t xml:space="preserve"> Actions in </w:t>
        </w:r>
        <w:r w:rsidR="00AD333F" w:rsidRPr="00DC607B">
          <w:rPr>
            <w:b/>
            <w:sz w:val="18"/>
          </w:rPr>
          <w:t>the World</w:t>
        </w:r>
      </w:ins>
    </w:p>
    <w:p w14:paraId="521AF150" w14:textId="77777777" w:rsidR="00D631D6" w:rsidRPr="00D631D6" w:rsidRDefault="00D631D6" w:rsidP="00D631D6">
      <w:pPr>
        <w:rPr>
          <w:ins w:id="1021" w:author="Qian Zhou" w:date="2016-12-15T09:50:00Z"/>
        </w:rPr>
      </w:pPr>
    </w:p>
    <w:tbl>
      <w:tblPr>
        <w:tblStyle w:val="LightList"/>
        <w:tblW w:w="0" w:type="auto"/>
        <w:tblLook w:val="04A0" w:firstRow="1" w:lastRow="0" w:firstColumn="1" w:lastColumn="0" w:noHBand="0" w:noVBand="1"/>
      </w:tblPr>
      <w:tblGrid>
        <w:gridCol w:w="6909"/>
      </w:tblGrid>
      <w:tr w:rsidR="00E0229E" w:rsidRPr="00A54057" w14:paraId="4FAB2875" w14:textId="77777777" w:rsidTr="00CA4236">
        <w:trPr>
          <w:cnfStyle w:val="100000000000" w:firstRow="1" w:lastRow="0" w:firstColumn="0" w:lastColumn="0" w:oddVBand="0" w:evenVBand="0" w:oddHBand="0" w:evenHBand="0" w:firstRowFirstColumn="0" w:firstRowLastColumn="0" w:lastRowFirstColumn="0" w:lastRowLastColumn="0"/>
          <w:trHeight w:val="310"/>
          <w:ins w:id="1022"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6EA8755B" w14:textId="77777777" w:rsidR="00652D40" w:rsidRPr="00A54057" w:rsidRDefault="00652D40" w:rsidP="00CA4236">
            <w:pPr>
              <w:adjustRightInd w:val="0"/>
              <w:snapToGrid w:val="0"/>
              <w:jc w:val="center"/>
              <w:rPr>
                <w:ins w:id="1023" w:author="Qian Zhou" w:date="2016-12-15T09:50:00Z"/>
                <w:rFonts w:cs="Calibri"/>
                <w:sz w:val="22"/>
                <w:szCs w:val="22"/>
              </w:rPr>
            </w:pPr>
            <w:ins w:id="1024" w:author="Qian Zhou" w:date="2016-12-15T09:50:00Z">
              <w:r>
                <w:rPr>
                  <w:rFonts w:cs="Calibri"/>
                  <w:sz w:val="22"/>
                  <w:szCs w:val="22"/>
                </w:rPr>
                <w:t>System</w:t>
              </w:r>
              <w:r w:rsidRPr="00A54057">
                <w:rPr>
                  <w:rFonts w:cs="Calibri"/>
                  <w:sz w:val="22"/>
                  <w:szCs w:val="22"/>
                </w:rPr>
                <w:t xml:space="preserve"> Actions</w:t>
              </w:r>
            </w:ins>
          </w:p>
        </w:tc>
      </w:tr>
      <w:tr w:rsidR="00E0229E" w:rsidRPr="00A54057" w14:paraId="3960863A" w14:textId="77777777" w:rsidTr="00CA4236">
        <w:trPr>
          <w:cnfStyle w:val="000000100000" w:firstRow="0" w:lastRow="0" w:firstColumn="0" w:lastColumn="0" w:oddVBand="0" w:evenVBand="0" w:oddHBand="1" w:evenHBand="0" w:firstRowFirstColumn="0" w:firstRowLastColumn="0" w:lastRowFirstColumn="0" w:lastRowLastColumn="0"/>
          <w:trHeight w:val="310"/>
          <w:ins w:id="1025"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743BE8D7" w14:textId="77777777" w:rsidR="00652D40" w:rsidRPr="0052256C" w:rsidRDefault="00652D40" w:rsidP="00AB7B8C">
            <w:pPr>
              <w:pStyle w:val="ListParagraph"/>
              <w:widowControl w:val="0"/>
              <w:numPr>
                <w:ilvl w:val="0"/>
                <w:numId w:val="31"/>
              </w:numPr>
              <w:adjustRightInd w:val="0"/>
              <w:snapToGrid w:val="0"/>
              <w:spacing w:after="0" w:line="240" w:lineRule="auto"/>
              <w:contextualSpacing w:val="0"/>
              <w:rPr>
                <w:ins w:id="1026" w:author="Qian Zhou" w:date="2016-12-15T09:50:00Z"/>
                <w:rFonts w:ascii="Calibri" w:hAnsi="Calibri" w:cs="Calibri"/>
              </w:rPr>
            </w:pPr>
            <w:ins w:id="1027" w:author="Qian Zhou" w:date="2016-12-15T09:50:00Z">
              <w:r w:rsidRPr="0052256C">
                <w:rPr>
                  <w:rFonts w:ascii="Calibri" w:hAnsi="Calibri" w:cs="Calibri"/>
                  <w:lang w:val="tr-TR"/>
                </w:rPr>
                <w:t xml:space="preserve">System displays the </w:t>
              </w:r>
              <w:r w:rsidR="0052256C" w:rsidRPr="0052256C">
                <w:rPr>
                  <w:rFonts w:ascii="Calibri" w:hAnsi="Calibri" w:cs="Calibri"/>
                  <w:lang w:val="tr-TR"/>
                </w:rPr>
                <w:t>dungeon.</w:t>
              </w:r>
            </w:ins>
          </w:p>
        </w:tc>
      </w:tr>
      <w:tr w:rsidR="00E0229E" w:rsidRPr="00A54057" w14:paraId="6F050B01" w14:textId="77777777" w:rsidTr="00CA4236">
        <w:trPr>
          <w:trHeight w:val="301"/>
          <w:ins w:id="1028"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470A3E4E" w14:textId="77777777" w:rsidR="00652D40" w:rsidRPr="0052256C" w:rsidRDefault="00652D40" w:rsidP="00AB7B8C">
            <w:pPr>
              <w:pStyle w:val="ListParagraph"/>
              <w:widowControl w:val="0"/>
              <w:numPr>
                <w:ilvl w:val="0"/>
                <w:numId w:val="31"/>
              </w:numPr>
              <w:adjustRightInd w:val="0"/>
              <w:snapToGrid w:val="0"/>
              <w:spacing w:after="0" w:line="240" w:lineRule="auto"/>
              <w:contextualSpacing w:val="0"/>
              <w:rPr>
                <w:ins w:id="1029" w:author="Qian Zhou" w:date="2016-12-15T09:50:00Z"/>
                <w:rFonts w:ascii="Calibri" w:hAnsi="Calibri" w:cs="Calibri"/>
              </w:rPr>
            </w:pPr>
            <w:ins w:id="1030" w:author="Qian Zhou" w:date="2016-12-15T09:50:00Z">
              <w:r w:rsidRPr="0052256C">
                <w:rPr>
                  <w:rFonts w:ascii="Calibri" w:hAnsi="Calibri" w:cs="Calibri"/>
                  <w:lang w:val="tr-TR"/>
                </w:rPr>
                <w:t xml:space="preserve">System displays </w:t>
              </w:r>
              <w:r w:rsidR="0052256C" w:rsidRPr="0052256C">
                <w:rPr>
                  <w:rFonts w:ascii="Calibri" w:hAnsi="Calibri" w:cs="Calibri"/>
                  <w:lang w:val="tr-TR"/>
                </w:rPr>
                <w:t>the rooms, passages and coins.</w:t>
              </w:r>
            </w:ins>
          </w:p>
        </w:tc>
      </w:tr>
      <w:tr w:rsidR="00E0229E" w:rsidRPr="00A54057" w14:paraId="7757EED2" w14:textId="77777777" w:rsidTr="00CA4236">
        <w:trPr>
          <w:cnfStyle w:val="000000100000" w:firstRow="0" w:lastRow="0" w:firstColumn="0" w:lastColumn="0" w:oddVBand="0" w:evenVBand="0" w:oddHBand="1" w:evenHBand="0" w:firstRowFirstColumn="0" w:firstRowLastColumn="0" w:lastRowFirstColumn="0" w:lastRowLastColumn="0"/>
          <w:trHeight w:val="301"/>
          <w:ins w:id="1031"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2F8408F2" w14:textId="77777777" w:rsidR="00652D40" w:rsidRDefault="0052256C" w:rsidP="00AB7B8C">
            <w:pPr>
              <w:pStyle w:val="ListParagraph"/>
              <w:widowControl w:val="0"/>
              <w:numPr>
                <w:ilvl w:val="0"/>
                <w:numId w:val="31"/>
              </w:numPr>
              <w:adjustRightInd w:val="0"/>
              <w:snapToGrid w:val="0"/>
              <w:spacing w:after="0" w:line="240" w:lineRule="auto"/>
              <w:contextualSpacing w:val="0"/>
              <w:rPr>
                <w:ins w:id="1032" w:author="Qian Zhou" w:date="2016-12-15T09:50:00Z"/>
                <w:rFonts w:ascii="Calibri" w:hAnsi="Calibri" w:cs="Calibri"/>
              </w:rPr>
            </w:pPr>
            <w:ins w:id="1033" w:author="Qian Zhou" w:date="2016-12-15T09:50:00Z">
              <w:r>
                <w:rPr>
                  <w:rFonts w:ascii="Calibri" w:hAnsi="Calibri" w:cs="Calibri"/>
                  <w:lang w:val="tr-TR"/>
                </w:rPr>
                <w:t>System displays minumum number of gold coins for winn</w:t>
              </w:r>
              <w:r w:rsidR="00E0229E">
                <w:rPr>
                  <w:rFonts w:ascii="Calibri" w:hAnsi="Calibri" w:cs="Calibri"/>
                  <w:lang w:val="tr-TR"/>
                </w:rPr>
                <w:t>ing the gam</w:t>
              </w:r>
              <w:r>
                <w:rPr>
                  <w:rFonts w:ascii="Calibri" w:hAnsi="Calibri" w:cs="Calibri"/>
                  <w:lang w:val="tr-TR"/>
                </w:rPr>
                <w:t>e</w:t>
              </w:r>
              <w:r w:rsidR="00E0229E">
                <w:rPr>
                  <w:rFonts w:ascii="Calibri" w:hAnsi="Calibri" w:cs="Calibri"/>
                  <w:lang w:val="tr-TR"/>
                </w:rPr>
                <w:t>.</w:t>
              </w:r>
            </w:ins>
          </w:p>
        </w:tc>
      </w:tr>
    </w:tbl>
    <w:p w14:paraId="4B93489B" w14:textId="0371F65D" w:rsidR="00594B43" w:rsidRDefault="00AD333F" w:rsidP="00301587">
      <w:pPr>
        <w:pStyle w:val="Yazstilim"/>
        <w:ind w:left="1440" w:firstLine="720"/>
        <w:jc w:val="left"/>
        <w:rPr>
          <w:b/>
          <w:rPrChange w:id="1034" w:author="Mattsi" w:date="2016-12-15T09:50:00Z">
            <w:rPr>
              <w:b/>
              <w:sz w:val="18"/>
            </w:rPr>
          </w:rPrChange>
        </w:rPr>
        <w:pPrChange w:id="1035" w:author="Qian Zhou" w:date="2016-12-15T09:50:00Z">
          <w:pPr>
            <w:pStyle w:val="Yazstilim"/>
          </w:pPr>
        </w:pPrChange>
      </w:pPr>
      <w:ins w:id="1036" w:author="Qian Zhou" w:date="2016-12-15T09:50:00Z">
        <w:r w:rsidRPr="00DC607B">
          <w:rPr>
            <w:rFonts w:cs="Calibri"/>
            <w:b/>
            <w:sz w:val="18"/>
            <w:szCs w:val="22"/>
          </w:rPr>
          <w:t xml:space="preserve">Table </w:t>
        </w:r>
        <w:r w:rsidR="00884442" w:rsidRPr="00DC607B">
          <w:rPr>
            <w:rFonts w:cs="Calibri"/>
            <w:b/>
            <w:sz w:val="18"/>
            <w:szCs w:val="22"/>
          </w:rPr>
          <w:t>9. System</w:t>
        </w:r>
      </w:ins>
      <w:r w:rsidR="00594B43" w:rsidRPr="00DC607B">
        <w:rPr>
          <w:b/>
          <w:sz w:val="18"/>
          <w:rPrChange w:id="1037" w:author="Qian Zhou" w:date="2016-12-15T09:50:00Z">
            <w:rPr>
              <w:rFonts w:cs="Calibri"/>
              <w:b/>
              <w:szCs w:val="22"/>
            </w:rPr>
          </w:rPrChange>
        </w:rPr>
        <w:t xml:space="preserve"> Actions in </w:t>
      </w:r>
      <w:r w:rsidR="00E750D7" w:rsidRPr="00DC607B">
        <w:rPr>
          <w:b/>
          <w:sz w:val="18"/>
          <w:rPrChange w:id="1038" w:author="Qian Zhou" w:date="2016-12-15T09:50:00Z">
            <w:rPr>
              <w:b/>
            </w:rPr>
          </w:rPrChange>
        </w:rPr>
        <w:t>Dungeon</w:t>
      </w:r>
    </w:p>
    <w:p w14:paraId="6C55455D" w14:textId="77777777" w:rsidR="002F13BD" w:rsidRPr="002F13BD" w:rsidRDefault="002F13BD" w:rsidP="002F13BD"/>
    <w:p w14:paraId="1E52DF92" w14:textId="77777777" w:rsidR="001B5930" w:rsidRDefault="001B5930" w:rsidP="00CA0BAA">
      <w:pPr>
        <w:pStyle w:val="H2"/>
        <w:pPrChange w:id="1039" w:author="Mattsi" w:date="2016-12-15T09:50:00Z">
          <w:pPr/>
        </w:pPrChange>
      </w:pPr>
      <w:bookmarkStart w:id="1040" w:name="_Toc469560270"/>
      <w:r w:rsidRPr="00A54057">
        <w:t xml:space="preserve">Use Case 5 </w:t>
      </w:r>
      <w:r w:rsidR="00144BE9" w:rsidRPr="00A54057">
        <w:t>–</w:t>
      </w:r>
      <w:r w:rsidRPr="00A54057">
        <w:t xml:space="preserve"> Movement</w:t>
      </w:r>
      <w:bookmarkEnd w:id="1040"/>
    </w:p>
    <w:p w14:paraId="6C57B555" w14:textId="77777777" w:rsidR="009D4146" w:rsidRDefault="009D4146" w:rsidP="009D4146">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move in the </w:t>
      </w:r>
      <w:r w:rsidR="0097506E">
        <w:rPr>
          <w:lang w:val="en-GB" w:eastAsia="en-GB"/>
        </w:rPr>
        <w:t>dungeon</w:t>
      </w:r>
      <w:r>
        <w:rPr>
          <w:lang w:val="en-GB" w:eastAsia="en-GB"/>
        </w:rPr>
        <w:t xml:space="preserve"> for entering rooms</w:t>
      </w:r>
      <w:r w:rsidR="00507B3E">
        <w:rPr>
          <w:lang w:val="en-GB" w:eastAsia="en-GB"/>
        </w:rPr>
        <w:t xml:space="preserve"> and collect coins</w:t>
      </w:r>
      <w:r>
        <w:rPr>
          <w:lang w:val="en-GB" w:eastAsia="en-GB"/>
        </w:rPr>
        <w:t>.</w:t>
      </w:r>
    </w:p>
    <w:p w14:paraId="7BD48126" w14:textId="77777777" w:rsidR="00C35547" w:rsidRPr="00301587" w:rsidRDefault="00913F12" w:rsidP="004D112F">
      <w:pPr>
        <w:pStyle w:val="Yazstilim"/>
        <w:numPr>
          <w:ilvl w:val="0"/>
          <w:numId w:val="23"/>
        </w:numPr>
        <w:rPr>
          <w:sz w:val="20"/>
          <w:lang w:val="en-GB"/>
          <w:rPrChange w:id="1041" w:author="Qian Zhou" w:date="2016-12-15T09:50:00Z">
            <w:rPr>
              <w:lang w:val="en-GB" w:eastAsia="en-GB"/>
            </w:rPr>
          </w:rPrChange>
        </w:rPr>
      </w:pPr>
      <w:r w:rsidRPr="00301587">
        <w:rPr>
          <w:sz w:val="20"/>
          <w:lang w:val="en-GB"/>
          <w:rPrChange w:id="1042" w:author="Qian Zhou" w:date="2016-12-15T09:50:00Z">
            <w:rPr>
              <w:lang w:val="en-GB" w:eastAsia="en-GB"/>
            </w:rPr>
          </w:rPrChange>
        </w:rPr>
        <w:t xml:space="preserve">User can move in the dungeon and go </w:t>
      </w:r>
      <w:r w:rsidR="003D75D1" w:rsidRPr="00301587">
        <w:rPr>
          <w:sz w:val="20"/>
          <w:lang w:val="en-GB"/>
          <w:rPrChange w:id="1043" w:author="Qian Zhou" w:date="2016-12-15T09:50:00Z">
            <w:rPr>
              <w:lang w:val="en-GB" w:eastAsia="en-GB"/>
            </w:rPr>
          </w:rPrChange>
        </w:rPr>
        <w:t>to rooms with passages.</w:t>
      </w:r>
    </w:p>
    <w:p w14:paraId="226B9800" w14:textId="77777777" w:rsidR="003D75D1" w:rsidRPr="00D631D6" w:rsidRDefault="003D75D1" w:rsidP="004D112F">
      <w:pPr>
        <w:pStyle w:val="Yazstilim"/>
        <w:numPr>
          <w:ilvl w:val="0"/>
          <w:numId w:val="23"/>
        </w:numPr>
        <w:rPr>
          <w:sz w:val="20"/>
          <w:lang w:val="en-GB"/>
          <w:rPrChange w:id="1044" w:author="Qian Zhou" w:date="2016-12-15T09:50:00Z">
            <w:rPr>
              <w:lang w:val="en-GB" w:eastAsia="en-GB"/>
            </w:rPr>
          </w:rPrChange>
        </w:rPr>
      </w:pPr>
      <w:r w:rsidRPr="00301587">
        <w:rPr>
          <w:sz w:val="20"/>
          <w:lang w:val="en-GB"/>
          <w:rPrChange w:id="1045" w:author="Qian Zhou" w:date="2016-12-15T09:50:00Z">
            <w:rPr>
              <w:lang w:val="en-GB" w:eastAsia="en-GB"/>
            </w:rPr>
          </w:rPrChange>
        </w:rPr>
        <w:t>User</w:t>
      </w:r>
      <w:r w:rsidR="009A0F88" w:rsidRPr="00301587">
        <w:rPr>
          <w:sz w:val="20"/>
          <w:lang w:val="en-GB"/>
          <w:rPrChange w:id="1046" w:author="Qian Zhou" w:date="2016-12-15T09:50:00Z">
            <w:rPr>
              <w:lang w:val="en-GB" w:eastAsia="en-GB"/>
            </w:rPr>
          </w:rPrChange>
        </w:rPr>
        <w:t xml:space="preserve"> can view the walls which block</w:t>
      </w:r>
      <w:r w:rsidRPr="00301587">
        <w:rPr>
          <w:sz w:val="20"/>
          <w:lang w:val="en-GB"/>
          <w:rPrChange w:id="1047" w:author="Qian Zhou" w:date="2016-12-15T09:50:00Z">
            <w:rPr>
              <w:lang w:val="en-GB" w:eastAsia="en-GB"/>
            </w:rPr>
          </w:rPrChange>
        </w:rPr>
        <w:t xml:space="preserve"> the direction.</w:t>
      </w:r>
    </w:p>
    <w:bookmarkEnd w:id="1014"/>
    <w:p w14:paraId="14B301F5" w14:textId="77777777" w:rsidR="00320EB3" w:rsidRPr="00320EB3" w:rsidRDefault="00320EB3" w:rsidP="00320EB3">
      <w:pPr>
        <w:rPr>
          <w:del w:id="1048" w:author="Qian Zhou" w:date="2016-12-15T09:50:00Z"/>
        </w:rPr>
      </w:pPr>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14:paraId="5B52557F" w14:textId="77777777" w:rsidTr="00917D8F">
        <w:trPr>
          <w:trHeight w:val="489"/>
        </w:trPr>
        <w:tc>
          <w:tcPr>
            <w:tcW w:w="7729" w:type="dxa"/>
          </w:tcPr>
          <w:tbl>
            <w:tblPr>
              <w:tblStyle w:val="LightList"/>
              <w:tblW w:w="7478" w:type="dxa"/>
              <w:tblInd w:w="8" w:type="dxa"/>
              <w:tblLook w:val="04A0" w:firstRow="1" w:lastRow="0" w:firstColumn="1" w:lastColumn="0" w:noHBand="0" w:noVBand="1"/>
            </w:tblPr>
            <w:tblGrid>
              <w:gridCol w:w="7478"/>
            </w:tblGrid>
            <w:tr w:rsidR="00144BE9" w:rsidRPr="00A54057" w14:paraId="7AB298DC" w14:textId="77777777" w:rsidTr="00917D8F">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325ED232" w14:textId="77777777" w:rsidR="00144BE9" w:rsidRPr="00A54057" w:rsidRDefault="00144BE9" w:rsidP="00DF355E">
                  <w:pPr>
                    <w:adjustRightInd w:val="0"/>
                    <w:snapToGrid w:val="0"/>
                    <w:jc w:val="center"/>
                    <w:rPr>
                      <w:rFonts w:cs="Calibri"/>
                      <w:sz w:val="22"/>
                      <w:szCs w:val="22"/>
                    </w:rPr>
                  </w:pPr>
                  <w:r w:rsidRPr="00A54057">
                    <w:rPr>
                      <w:rFonts w:cs="Calibri"/>
                      <w:sz w:val="22"/>
                      <w:szCs w:val="22"/>
                    </w:rPr>
                    <w:t>Actor Actions</w:t>
                  </w:r>
                </w:p>
              </w:tc>
            </w:tr>
            <w:tr w:rsidR="00144BE9" w:rsidRPr="00A54057" w14:paraId="63E105FF" w14:textId="77777777" w:rsidTr="00917D8F">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309F21D0" w14:textId="77777777" w:rsidR="00144BE9" w:rsidRPr="00A54057" w:rsidRDefault="00144BE9" w:rsidP="000E67C8">
                  <w:pPr>
                    <w:rPr>
                      <w:rFonts w:cs="Calibri"/>
                      <w:b/>
                      <w:sz w:val="22"/>
                      <w:szCs w:val="22"/>
                    </w:rPr>
                  </w:pPr>
                  <w:r w:rsidRPr="00A54057">
                    <w:rPr>
                      <w:rFonts w:cs="Calibri"/>
                      <w:sz w:val="22"/>
                      <w:szCs w:val="22"/>
                    </w:rPr>
                    <w:t>1. Begins when player presses movement key</w:t>
                  </w:r>
                </w:p>
              </w:tc>
            </w:tr>
          </w:tbl>
          <w:p w14:paraId="4AAFF4E2" w14:textId="77777777" w:rsidR="00AD33B0" w:rsidRPr="00A54057" w:rsidRDefault="00AD33B0" w:rsidP="002A6EDC">
            <w:pPr>
              <w:rPr>
                <w:rFonts w:cs="Calibri"/>
                <w:sz w:val="22"/>
                <w:szCs w:val="22"/>
              </w:rPr>
            </w:pPr>
          </w:p>
        </w:tc>
      </w:tr>
    </w:tbl>
    <w:p w14:paraId="3DE0395A" w14:textId="77777777" w:rsidR="00DF355E" w:rsidRDefault="00301587" w:rsidP="00301587">
      <w:pPr>
        <w:pStyle w:val="Yazstilim"/>
        <w:ind w:left="1440" w:firstLine="720"/>
        <w:rPr>
          <w:ins w:id="1049" w:author="Qian Zhou" w:date="2016-12-15T09:50:00Z"/>
          <w:rFonts w:cs="Calibri"/>
          <w:szCs w:val="22"/>
        </w:rPr>
      </w:pPr>
      <w:ins w:id="1050" w:author="Qian Zhou" w:date="2016-12-15T09:50:00Z">
        <w:r w:rsidRPr="00301587">
          <w:rPr>
            <w:b/>
            <w:sz w:val="18"/>
          </w:rPr>
          <w:t>Table 10</w:t>
        </w:r>
      </w:ins>
    </w:p>
    <w:tbl>
      <w:tblPr>
        <w:tblStyle w:val="TableGrid"/>
        <w:tblW w:w="7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29"/>
      </w:tblGrid>
      <w:tr w:rsidR="00AD33B0" w:rsidRPr="00A54057" w14:paraId="6E9D5DDE" w14:textId="77777777" w:rsidTr="00917D8F">
        <w:trPr>
          <w:trHeight w:val="186"/>
        </w:trPr>
        <w:tc>
          <w:tcPr>
            <w:tcW w:w="7729" w:type="dxa"/>
          </w:tcPr>
          <w:p w14:paraId="5E050B4F" w14:textId="77777777" w:rsidR="00AD33B0" w:rsidRDefault="00DF355E" w:rsidP="00301587">
            <w:pPr>
              <w:pStyle w:val="Yazstilim"/>
              <w:ind w:left="1440" w:firstLine="720"/>
              <w:rPr>
                <w:moveTo w:id="1051" w:author="Qian Zhou" w:date="2016-12-15T09:50:00Z"/>
                <w:b/>
                <w:sz w:val="18"/>
                <w:rPrChange w:id="1052" w:author="Qian Zhou" w:date="2016-12-15T09:50:00Z">
                  <w:rPr>
                    <w:moveTo w:id="1053" w:author="Qian Zhou" w:date="2016-12-15T09:50:00Z"/>
                  </w:rPr>
                </w:rPrChange>
              </w:rPr>
              <w:pPrChange w:id="1054" w:author="Qian Zhou" w:date="2016-12-15T09:50:00Z">
                <w:pPr>
                  <w:jc w:val="both"/>
                </w:pPr>
              </w:pPrChange>
            </w:pPr>
            <w:moveToRangeStart w:id="1055" w:author="Qian Zhou" w:date="2016-12-15T09:50:00Z" w:name="move469558763"/>
            <w:moveTo w:id="1056" w:author="Qian Zhou" w:date="2016-12-15T09:50:00Z">
              <w:r w:rsidRPr="00301587">
                <w:rPr>
                  <w:b/>
                  <w:sz w:val="18"/>
                  <w:rPrChange w:id="1057" w:author="Qian Zhou" w:date="2016-12-15T09:50:00Z">
                    <w:rPr>
                      <w:rFonts w:cs="Calibri"/>
                      <w:sz w:val="22"/>
                      <w:szCs w:val="22"/>
                    </w:rPr>
                  </w:rPrChange>
                </w:rPr>
                <w:t xml:space="preserve">. Actor Actions in </w:t>
              </w:r>
              <w:r w:rsidRPr="00301587">
                <w:rPr>
                  <w:b/>
                  <w:sz w:val="18"/>
                  <w:rPrChange w:id="1058" w:author="Qian Zhou" w:date="2016-12-15T09:50:00Z">
                    <w:rPr/>
                  </w:rPrChange>
                </w:rPr>
                <w:t>Movement</w:t>
              </w:r>
            </w:moveTo>
          </w:p>
          <w:moveToRangeEnd w:id="1055"/>
          <w:p w14:paraId="00A6C959" w14:textId="483F4253" w:rsidR="00AD33B0" w:rsidRDefault="00DF355E" w:rsidP="00301587">
            <w:pPr>
              <w:pStyle w:val="Yazstilim"/>
              <w:ind w:left="1440" w:firstLine="720"/>
              <w:rPr>
                <w:moveFrom w:id="1059" w:author="Qian Zhou" w:date="2016-12-15T09:50:00Z"/>
                <w:b/>
                <w:sz w:val="18"/>
                <w:rPrChange w:id="1060" w:author="Qian Zhou" w:date="2016-12-15T09:50:00Z">
                  <w:rPr>
                    <w:moveFrom w:id="1061" w:author="Qian Zhou" w:date="2016-12-15T09:50:00Z"/>
                  </w:rPr>
                </w:rPrChange>
              </w:rPr>
              <w:pPrChange w:id="1062" w:author="Qian Zhou" w:date="2016-12-15T09:50:00Z">
                <w:pPr>
                  <w:jc w:val="both"/>
                </w:pPr>
              </w:pPrChange>
            </w:pPr>
            <w:del w:id="1063" w:author="Qian Zhou" w:date="2016-12-15T09:50:00Z">
              <w:r>
                <w:rPr>
                  <w:rFonts w:cs="Calibri"/>
                  <w:szCs w:val="22"/>
                </w:rPr>
                <w:delText xml:space="preserve">                                    </w:delText>
              </w:r>
              <w:r w:rsidRPr="00DF355E">
                <w:rPr>
                  <w:rFonts w:cs="Calibri"/>
                  <w:szCs w:val="22"/>
                </w:rPr>
                <w:delText xml:space="preserve">Table </w:delText>
              </w:r>
              <w:r w:rsidR="008069A5">
                <w:rPr>
                  <w:rFonts w:cs="Calibri"/>
                  <w:szCs w:val="22"/>
                </w:rPr>
                <w:delText>6</w:delText>
              </w:r>
            </w:del>
            <w:moveFromRangeStart w:id="1064" w:author="Qian Zhou" w:date="2016-12-15T09:50:00Z" w:name="move469558763"/>
            <w:moveFrom w:id="1065" w:author="Qian Zhou" w:date="2016-12-15T09:50:00Z">
              <w:r w:rsidRPr="00301587">
                <w:rPr>
                  <w:b/>
                  <w:sz w:val="18"/>
                  <w:rPrChange w:id="1066" w:author="Qian Zhou" w:date="2016-12-15T09:50:00Z">
                    <w:rPr>
                      <w:rFonts w:cs="Calibri"/>
                      <w:sz w:val="22"/>
                      <w:szCs w:val="22"/>
                    </w:rPr>
                  </w:rPrChange>
                </w:rPr>
                <w:t xml:space="preserve">. Actor Actions in </w:t>
              </w:r>
              <w:r w:rsidRPr="00301587">
                <w:rPr>
                  <w:b/>
                  <w:sz w:val="18"/>
                  <w:rPrChange w:id="1067" w:author="Qian Zhou" w:date="2016-12-15T09:50:00Z">
                    <w:rPr/>
                  </w:rPrChange>
                </w:rPr>
                <w:t>Movement</w:t>
              </w:r>
            </w:moveFrom>
          </w:p>
          <w:moveFromRangeEnd w:id="1064"/>
          <w:p w14:paraId="028FB8D5" w14:textId="77777777" w:rsidR="00301587" w:rsidRPr="00301587" w:rsidRDefault="00301587" w:rsidP="00A4492F">
            <w:pPr>
              <w:rPr>
                <w:ins w:id="1068" w:author="Qian Zhou" w:date="2016-12-15T09:50:00Z"/>
              </w:rPr>
            </w:pPr>
          </w:p>
          <w:tbl>
            <w:tblPr>
              <w:tblStyle w:val="LightList"/>
              <w:tblW w:w="7478" w:type="dxa"/>
              <w:tblInd w:w="8" w:type="dxa"/>
              <w:tblLook w:val="04A0" w:firstRow="1" w:lastRow="0" w:firstColumn="1" w:lastColumn="0" w:noHBand="0" w:noVBand="1"/>
            </w:tblPr>
            <w:tblGrid>
              <w:gridCol w:w="7478"/>
            </w:tblGrid>
            <w:tr w:rsidR="00301587" w:rsidRPr="00A54057" w14:paraId="014F8CAD" w14:textId="77777777" w:rsidTr="00A4492F">
              <w:trPr>
                <w:cnfStyle w:val="100000000000" w:firstRow="1" w:lastRow="0" w:firstColumn="0" w:lastColumn="0" w:oddVBand="0" w:evenVBand="0" w:oddHBand="0" w:evenHBand="0" w:firstRowFirstColumn="0" w:firstRowLastColumn="0" w:lastRowFirstColumn="0" w:lastRowLastColumn="0"/>
                <w:trHeight w:val="113"/>
                <w:ins w:id="1069"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5EB282C4" w14:textId="77777777" w:rsidR="00301587" w:rsidRPr="00A54057" w:rsidRDefault="00301587" w:rsidP="00A4492F">
                  <w:pPr>
                    <w:adjustRightInd w:val="0"/>
                    <w:snapToGrid w:val="0"/>
                    <w:jc w:val="center"/>
                    <w:rPr>
                      <w:ins w:id="1070" w:author="Qian Zhou" w:date="2016-12-15T09:50:00Z"/>
                      <w:rFonts w:cs="Calibri"/>
                      <w:sz w:val="22"/>
                      <w:szCs w:val="22"/>
                    </w:rPr>
                  </w:pPr>
                  <w:ins w:id="1071" w:author="Qian Zhou" w:date="2016-12-15T09:50:00Z">
                    <w:r>
                      <w:rPr>
                        <w:rFonts w:cs="Calibri"/>
                        <w:sz w:val="22"/>
                        <w:szCs w:val="22"/>
                      </w:rPr>
                      <w:t>System</w:t>
                    </w:r>
                    <w:r w:rsidRPr="00A54057">
                      <w:rPr>
                        <w:rFonts w:cs="Calibri"/>
                        <w:sz w:val="22"/>
                        <w:szCs w:val="22"/>
                      </w:rPr>
                      <w:t xml:space="preserve"> Actions</w:t>
                    </w:r>
                  </w:ins>
                </w:p>
              </w:tc>
            </w:tr>
            <w:tr w:rsidR="00301587" w:rsidRPr="00A54057" w14:paraId="66DDEE6A" w14:textId="77777777" w:rsidTr="00A4492F">
              <w:trPr>
                <w:cnfStyle w:val="000000100000" w:firstRow="0" w:lastRow="0" w:firstColumn="0" w:lastColumn="0" w:oddVBand="0" w:evenVBand="0" w:oddHBand="1" w:evenHBand="0" w:firstRowFirstColumn="0" w:firstRowLastColumn="0" w:lastRowFirstColumn="0" w:lastRowLastColumn="0"/>
                <w:trHeight w:val="113"/>
                <w:ins w:id="1072"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63D46971" w14:textId="77777777" w:rsidR="00301587" w:rsidRPr="00A54057" w:rsidRDefault="00301587" w:rsidP="00A4492F">
                  <w:pPr>
                    <w:rPr>
                      <w:ins w:id="1073" w:author="Qian Zhou" w:date="2016-12-15T09:50:00Z"/>
                      <w:rFonts w:cs="Calibri"/>
                      <w:b/>
                      <w:sz w:val="22"/>
                      <w:szCs w:val="22"/>
                    </w:rPr>
                  </w:pPr>
                  <w:ins w:id="1074" w:author="Qian Zhou" w:date="2016-12-15T09:50:00Z">
                    <w:r w:rsidRPr="00A54057">
                      <w:rPr>
                        <w:rFonts w:cs="Calibri"/>
                        <w:sz w:val="22"/>
                        <w:szCs w:val="22"/>
                      </w:rPr>
                      <w:t xml:space="preserve">1. </w:t>
                    </w:r>
                    <w:r>
                      <w:rPr>
                        <w:rFonts w:cs="Calibri"/>
                        <w:sz w:val="22"/>
                        <w:szCs w:val="22"/>
                      </w:rPr>
                      <w:t>System displays the movement of the player in the dungeon.</w:t>
                    </w:r>
                  </w:ins>
                </w:p>
              </w:tc>
            </w:tr>
          </w:tbl>
          <w:p w14:paraId="19871781" w14:textId="77777777" w:rsidR="002F13BD" w:rsidRPr="00DF355E" w:rsidRDefault="002F13BD" w:rsidP="00DF355E">
            <w:pPr>
              <w:jc w:val="both"/>
              <w:rPr>
                <w:rFonts w:cs="Calibri"/>
                <w:sz w:val="22"/>
                <w:szCs w:val="22"/>
              </w:rPr>
            </w:pPr>
          </w:p>
        </w:tc>
      </w:tr>
    </w:tbl>
    <w:p w14:paraId="6B10400E" w14:textId="77777777" w:rsidR="00B22233" w:rsidRPr="00301587" w:rsidRDefault="008C713D" w:rsidP="00301587">
      <w:pPr>
        <w:pStyle w:val="Yazstilim"/>
        <w:ind w:left="1440" w:firstLine="720"/>
        <w:rPr>
          <w:ins w:id="1075" w:author="Qian Zhou" w:date="2016-12-15T09:50:00Z"/>
          <w:b/>
          <w:sz w:val="18"/>
        </w:rPr>
      </w:pPr>
      <w:bookmarkStart w:id="1076" w:name="Ch2_6"/>
      <w:ins w:id="1077" w:author="Qian Zhou" w:date="2016-12-15T09:50:00Z">
        <w:r w:rsidRPr="00301587">
          <w:rPr>
            <w:b/>
            <w:sz w:val="18"/>
          </w:rPr>
          <w:t>Table 11. System Actions in Movement</w:t>
        </w:r>
      </w:ins>
    </w:p>
    <w:p w14:paraId="69765A56" w14:textId="77777777" w:rsidR="005C7F40" w:rsidRDefault="005C7F40" w:rsidP="00A54057">
      <w:pPr>
        <w:rPr>
          <w:ins w:id="1078" w:author="Qian Zhou" w:date="2016-12-15T09:50:00Z"/>
        </w:rPr>
      </w:pPr>
    </w:p>
    <w:p w14:paraId="26270739" w14:textId="77777777" w:rsidR="001B5930" w:rsidRDefault="001B5930" w:rsidP="00CA0BAA">
      <w:pPr>
        <w:pStyle w:val="H2"/>
        <w:pPrChange w:id="1079" w:author="Mattsi" w:date="2016-12-15T09:50:00Z">
          <w:pPr/>
        </w:pPrChange>
      </w:pPr>
      <w:bookmarkStart w:id="1080" w:name="_Toc469560271"/>
      <w:r w:rsidRPr="00A54057">
        <w:t xml:space="preserve">Use Case 6 </w:t>
      </w:r>
      <w:r w:rsidR="00917D8F" w:rsidRPr="00A54057">
        <w:t>–</w:t>
      </w:r>
      <w:r w:rsidRPr="00A54057">
        <w:t xml:space="preserve"> Coins</w:t>
      </w:r>
      <w:bookmarkEnd w:id="1080"/>
    </w:p>
    <w:p w14:paraId="424CD16D" w14:textId="77777777" w:rsidR="008638C3" w:rsidRPr="008638C3" w:rsidRDefault="00C35547" w:rsidP="008638C3">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picking up gold coins for winning the game.</w:t>
      </w:r>
    </w:p>
    <w:p w14:paraId="180B1386" w14:textId="77777777" w:rsidR="00C35547" w:rsidRDefault="00C35547" w:rsidP="004D112F">
      <w:pPr>
        <w:pStyle w:val="Yazstilim"/>
        <w:numPr>
          <w:ilvl w:val="0"/>
          <w:numId w:val="24"/>
        </w:numPr>
        <w:rPr>
          <w:sz w:val="20"/>
          <w:lang w:val="en-GB"/>
          <w:rPrChange w:id="1081" w:author="Qian Zhou" w:date="2016-12-15T09:50:00Z">
            <w:rPr>
              <w:lang w:val="en-GB" w:eastAsia="en-GB"/>
            </w:rPr>
          </w:rPrChange>
        </w:rPr>
      </w:pPr>
      <w:r w:rsidRPr="005C7F40">
        <w:rPr>
          <w:sz w:val="20"/>
          <w:lang w:val="en-GB"/>
          <w:rPrChange w:id="1082" w:author="Qian Zhou" w:date="2016-12-15T09:50:00Z">
            <w:rPr>
              <w:lang w:val="en-GB" w:eastAsia="en-GB"/>
            </w:rPr>
          </w:rPrChange>
        </w:rPr>
        <w:t xml:space="preserve">User can </w:t>
      </w:r>
      <w:r w:rsidR="008638C3" w:rsidRPr="005C7F40">
        <w:rPr>
          <w:sz w:val="20"/>
          <w:lang w:val="en-GB"/>
          <w:rPrChange w:id="1083" w:author="Qian Zhou" w:date="2016-12-15T09:50:00Z">
            <w:rPr>
              <w:lang w:val="en-GB" w:eastAsia="en-GB"/>
            </w:rPr>
          </w:rPrChange>
        </w:rPr>
        <w:t xml:space="preserve">move to a tile and </w:t>
      </w:r>
      <w:r w:rsidRPr="005C7F40">
        <w:rPr>
          <w:sz w:val="20"/>
          <w:lang w:val="en-GB"/>
          <w:rPrChange w:id="1084" w:author="Qian Zhou" w:date="2016-12-15T09:50:00Z">
            <w:rPr>
              <w:lang w:val="en-GB" w:eastAsia="en-GB"/>
            </w:rPr>
          </w:rPrChange>
        </w:rPr>
        <w:t>collect</w:t>
      </w:r>
      <w:r w:rsidR="009A0F88" w:rsidRPr="005C7F40">
        <w:rPr>
          <w:sz w:val="20"/>
          <w:lang w:val="en-GB"/>
          <w:rPrChange w:id="1085" w:author="Qian Zhou" w:date="2016-12-15T09:50:00Z">
            <w:rPr>
              <w:lang w:val="en-GB" w:eastAsia="en-GB"/>
            </w:rPr>
          </w:rPrChange>
        </w:rPr>
        <w:t>s</w:t>
      </w:r>
      <w:r w:rsidRPr="005C7F40">
        <w:rPr>
          <w:sz w:val="20"/>
          <w:lang w:val="en-GB"/>
          <w:rPrChange w:id="1086" w:author="Qian Zhou" w:date="2016-12-15T09:50:00Z">
            <w:rPr>
              <w:lang w:val="en-GB" w:eastAsia="en-GB"/>
            </w:rPr>
          </w:rPrChange>
        </w:rPr>
        <w:t xml:space="preserve"> the coins in the room for scoring.</w:t>
      </w:r>
    </w:p>
    <w:bookmarkEnd w:id="1076"/>
    <w:p w14:paraId="7BF8B5BF" w14:textId="77777777" w:rsidR="003D3222" w:rsidRPr="005C7F40" w:rsidRDefault="003D3222" w:rsidP="001B5930">
      <w:pPr>
        <w:rPr>
          <w:lang w:val="en-GB"/>
          <w:rPrChange w:id="1087" w:author="Qian Zhou" w:date="2016-12-15T09:50:00Z">
            <w:rPr>
              <w:rFonts w:cs="Calibri"/>
              <w:sz w:val="22"/>
              <w:szCs w:val="22"/>
            </w:rPr>
          </w:rPrChange>
        </w:rPr>
      </w:pPr>
    </w:p>
    <w:tbl>
      <w:tblPr>
        <w:tblStyle w:val="LightList"/>
        <w:tblW w:w="7478" w:type="dxa"/>
        <w:tblInd w:w="8" w:type="dxa"/>
        <w:tblLook w:val="04A0" w:firstRow="1" w:lastRow="0" w:firstColumn="1" w:lastColumn="0" w:noHBand="0" w:noVBand="1"/>
      </w:tblPr>
      <w:tblGrid>
        <w:gridCol w:w="7478"/>
      </w:tblGrid>
      <w:tr w:rsidR="003D3222" w:rsidRPr="00A54057" w14:paraId="247301CF" w14:textId="77777777" w:rsidTr="000E67C8">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0F6157D3" w14:textId="77777777" w:rsidR="003D3222" w:rsidRPr="00A54057" w:rsidRDefault="003D3222" w:rsidP="00571D0C">
            <w:pPr>
              <w:adjustRightInd w:val="0"/>
              <w:snapToGrid w:val="0"/>
              <w:jc w:val="center"/>
              <w:rPr>
                <w:rFonts w:cs="Calibri"/>
                <w:sz w:val="22"/>
                <w:szCs w:val="22"/>
              </w:rPr>
            </w:pPr>
            <w:r w:rsidRPr="00A54057">
              <w:rPr>
                <w:rFonts w:cs="Calibri"/>
                <w:sz w:val="22"/>
                <w:szCs w:val="22"/>
              </w:rPr>
              <w:t>Actor Actions</w:t>
            </w:r>
          </w:p>
        </w:tc>
      </w:tr>
      <w:tr w:rsidR="003D3222" w:rsidRPr="00A54057" w14:paraId="41AB429B" w14:textId="77777777" w:rsidTr="000E67C8">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0" w:type="auto"/>
          </w:tcPr>
          <w:p w14:paraId="6B1938F7" w14:textId="77777777" w:rsidR="003D3222" w:rsidRPr="00A54057" w:rsidRDefault="003D3222" w:rsidP="000E67C8">
            <w:pPr>
              <w:rPr>
                <w:rFonts w:cs="Calibri"/>
                <w:b/>
                <w:sz w:val="22"/>
                <w:szCs w:val="22"/>
              </w:rPr>
            </w:pPr>
            <w:r w:rsidRPr="00A54057">
              <w:rPr>
                <w:rFonts w:cs="Calibri"/>
                <w:sz w:val="22"/>
                <w:szCs w:val="22"/>
              </w:rPr>
              <w:t>1. Player begins to move to a gold coin.</w:t>
            </w:r>
          </w:p>
        </w:tc>
      </w:tr>
    </w:tbl>
    <w:p w14:paraId="1BBEF451" w14:textId="77777777" w:rsidR="00432848" w:rsidRPr="005C7F40" w:rsidRDefault="00507E68" w:rsidP="005C7F40">
      <w:pPr>
        <w:pStyle w:val="Yazstilim"/>
        <w:ind w:left="1440" w:firstLine="720"/>
        <w:rPr>
          <w:ins w:id="1088" w:author="Qian Zhou" w:date="2016-12-15T09:50:00Z"/>
          <w:b/>
          <w:sz w:val="18"/>
        </w:rPr>
      </w:pPr>
      <w:del w:id="1089" w:author="Qian Zhou" w:date="2016-12-15T09:50:00Z">
        <w:r>
          <w:rPr>
            <w:rFonts w:cs="Calibri"/>
            <w:szCs w:val="22"/>
          </w:rPr>
          <w:delText xml:space="preserve">                                   </w:delText>
        </w:r>
      </w:del>
      <w:r w:rsidRPr="005C7F40">
        <w:rPr>
          <w:b/>
          <w:sz w:val="18"/>
          <w:rPrChange w:id="1090" w:author="Qian Zhou" w:date="2016-12-15T09:50:00Z">
            <w:rPr>
              <w:rFonts w:cs="Calibri"/>
              <w:szCs w:val="22"/>
            </w:rPr>
          </w:rPrChange>
        </w:rPr>
        <w:t xml:space="preserve">Table </w:t>
      </w:r>
      <w:ins w:id="1091" w:author="Qian Zhou" w:date="2016-12-15T09:50:00Z">
        <w:r w:rsidR="00C04F10" w:rsidRPr="005C7F40">
          <w:rPr>
            <w:b/>
            <w:sz w:val="18"/>
          </w:rPr>
          <w:t>12</w:t>
        </w:r>
      </w:ins>
      <w:del w:id="1092" w:author="Qian Zhou" w:date="2016-12-15T09:50:00Z">
        <w:r w:rsidR="008069A5">
          <w:rPr>
            <w:rFonts w:cs="Calibri"/>
            <w:szCs w:val="22"/>
          </w:rPr>
          <w:delText>7</w:delText>
        </w:r>
      </w:del>
      <w:r w:rsidRPr="005C7F40">
        <w:rPr>
          <w:b/>
          <w:sz w:val="18"/>
          <w:rPrChange w:id="1093" w:author="Qian Zhou" w:date="2016-12-15T09:50:00Z">
            <w:rPr>
              <w:rFonts w:cs="Calibri"/>
              <w:szCs w:val="22"/>
            </w:rPr>
          </w:rPrChange>
        </w:rPr>
        <w:t>.</w:t>
      </w:r>
      <w:r>
        <w:rPr>
          <w:b/>
          <w:sz w:val="18"/>
          <w:rPrChange w:id="1094" w:author="Qian Zhou" w:date="2016-12-15T09:50:00Z">
            <w:rPr>
              <w:rFonts w:cs="Calibri"/>
              <w:szCs w:val="22"/>
            </w:rPr>
          </w:rPrChange>
        </w:rPr>
        <w:t xml:space="preserve"> </w:t>
      </w:r>
      <w:r w:rsidRPr="005C7F40">
        <w:rPr>
          <w:b/>
          <w:sz w:val="18"/>
          <w:rPrChange w:id="1095" w:author="Qian Zhou" w:date="2016-12-15T09:50:00Z">
            <w:rPr>
              <w:rFonts w:cs="Calibri"/>
              <w:szCs w:val="22"/>
            </w:rPr>
          </w:rPrChange>
        </w:rPr>
        <w:t>Actor</w:t>
      </w:r>
      <w:ins w:id="1096" w:author="Qian Zhou" w:date="2016-12-15T09:50:00Z">
        <w:r w:rsidRPr="005C7F40">
          <w:rPr>
            <w:b/>
            <w:sz w:val="18"/>
          </w:rPr>
          <w:t xml:space="preserve"> Actions in</w:t>
        </w:r>
        <w:r w:rsidR="00057C57" w:rsidRPr="005C7F40">
          <w:rPr>
            <w:b/>
            <w:sz w:val="18"/>
          </w:rPr>
          <w:t xml:space="preserve"> </w:t>
        </w:r>
        <w:r w:rsidRPr="005C7F40">
          <w:rPr>
            <w:b/>
            <w:sz w:val="18"/>
          </w:rPr>
          <w:t>Coins</w:t>
        </w:r>
      </w:ins>
    </w:p>
    <w:tbl>
      <w:tblPr>
        <w:tblStyle w:val="LightList"/>
        <w:tblW w:w="7478" w:type="dxa"/>
        <w:tblInd w:w="8" w:type="dxa"/>
        <w:tblLook w:val="04A0" w:firstRow="1" w:lastRow="0" w:firstColumn="1" w:lastColumn="0" w:noHBand="0" w:noVBand="1"/>
      </w:tblPr>
      <w:tblGrid>
        <w:gridCol w:w="7478"/>
      </w:tblGrid>
      <w:tr w:rsidR="00432848" w:rsidRPr="00A54057" w14:paraId="7638117A" w14:textId="77777777" w:rsidTr="00CA4236">
        <w:trPr>
          <w:cnfStyle w:val="100000000000" w:firstRow="1" w:lastRow="0" w:firstColumn="0" w:lastColumn="0" w:oddVBand="0" w:evenVBand="0" w:oddHBand="0" w:evenHBand="0" w:firstRowFirstColumn="0" w:firstRowLastColumn="0" w:lastRowFirstColumn="0" w:lastRowLastColumn="0"/>
          <w:trHeight w:val="113"/>
          <w:ins w:id="1097"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07AF96C7" w14:textId="77777777" w:rsidR="00432848" w:rsidRPr="00A54057" w:rsidRDefault="00432848" w:rsidP="00CA4236">
            <w:pPr>
              <w:adjustRightInd w:val="0"/>
              <w:snapToGrid w:val="0"/>
              <w:jc w:val="center"/>
              <w:rPr>
                <w:ins w:id="1098" w:author="Qian Zhou" w:date="2016-12-15T09:50:00Z"/>
                <w:rFonts w:cs="Calibri"/>
                <w:sz w:val="22"/>
                <w:szCs w:val="22"/>
              </w:rPr>
            </w:pPr>
            <w:ins w:id="1099" w:author="Qian Zhou" w:date="2016-12-15T09:50:00Z">
              <w:r>
                <w:rPr>
                  <w:rFonts w:cs="Calibri"/>
                  <w:sz w:val="22"/>
                  <w:szCs w:val="22"/>
                </w:rPr>
                <w:t>System</w:t>
              </w:r>
              <w:r w:rsidRPr="00A54057">
                <w:rPr>
                  <w:rFonts w:cs="Calibri"/>
                  <w:sz w:val="22"/>
                  <w:szCs w:val="22"/>
                </w:rPr>
                <w:t xml:space="preserve"> Actions</w:t>
              </w:r>
            </w:ins>
          </w:p>
        </w:tc>
      </w:tr>
      <w:tr w:rsidR="00432848" w:rsidRPr="00A54057" w14:paraId="7FE8A59D" w14:textId="77777777" w:rsidTr="00CA4236">
        <w:trPr>
          <w:cnfStyle w:val="000000100000" w:firstRow="0" w:lastRow="0" w:firstColumn="0" w:lastColumn="0" w:oddVBand="0" w:evenVBand="0" w:oddHBand="1" w:evenHBand="0" w:firstRowFirstColumn="0" w:firstRowLastColumn="0" w:lastRowFirstColumn="0" w:lastRowLastColumn="0"/>
          <w:trHeight w:val="113"/>
          <w:ins w:id="1100"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60037692" w14:textId="77777777" w:rsidR="00432848" w:rsidRPr="00A54057" w:rsidRDefault="00415D1F" w:rsidP="00CA4236">
            <w:pPr>
              <w:rPr>
                <w:ins w:id="1101" w:author="Qian Zhou" w:date="2016-12-15T09:50:00Z"/>
                <w:rFonts w:cs="Calibri"/>
                <w:b/>
                <w:sz w:val="22"/>
                <w:szCs w:val="22"/>
              </w:rPr>
            </w:pPr>
            <w:ins w:id="1102" w:author="Qian Zhou" w:date="2016-12-15T09:50:00Z">
              <w:r>
                <w:rPr>
                  <w:rFonts w:cs="Calibri"/>
                  <w:sz w:val="22"/>
                  <w:szCs w:val="22"/>
                </w:rPr>
                <w:t xml:space="preserve">1. </w:t>
              </w:r>
              <w:r w:rsidR="000A21E8">
                <w:rPr>
                  <w:rFonts w:cs="Calibri"/>
                  <w:sz w:val="22"/>
                  <w:szCs w:val="22"/>
                </w:rPr>
                <w:t>System displays the coins in the rooms.</w:t>
              </w:r>
            </w:ins>
          </w:p>
        </w:tc>
      </w:tr>
    </w:tbl>
    <w:p w14:paraId="62271D48" w14:textId="1B266B6D" w:rsidR="009C7017" w:rsidRPr="005C7F40" w:rsidRDefault="00415D1F" w:rsidP="005C7F40">
      <w:pPr>
        <w:pStyle w:val="Yazstilim"/>
        <w:ind w:left="1440" w:firstLine="720"/>
        <w:rPr>
          <w:b/>
          <w:sz w:val="18"/>
          <w:rPrChange w:id="1103" w:author="Qian Zhou" w:date="2016-12-15T09:50:00Z">
            <w:rPr/>
          </w:rPrChange>
        </w:rPr>
        <w:pPrChange w:id="1104" w:author="Qian Zhou" w:date="2016-12-15T09:50:00Z">
          <w:pPr/>
        </w:pPrChange>
      </w:pPr>
      <w:ins w:id="1105" w:author="Qian Zhou" w:date="2016-12-15T09:50:00Z">
        <w:r w:rsidRPr="005C7F40">
          <w:rPr>
            <w:b/>
            <w:sz w:val="18"/>
          </w:rPr>
          <w:t>Table 13.</w:t>
        </w:r>
        <w:r w:rsidR="005C7F40">
          <w:rPr>
            <w:b/>
            <w:sz w:val="18"/>
          </w:rPr>
          <w:t xml:space="preserve"> </w:t>
        </w:r>
        <w:r w:rsidR="002F5CCB" w:rsidRPr="005C7F40">
          <w:rPr>
            <w:b/>
            <w:sz w:val="18"/>
          </w:rPr>
          <w:t>System</w:t>
        </w:r>
      </w:ins>
      <w:r w:rsidR="00507E68" w:rsidRPr="005C7F40">
        <w:rPr>
          <w:b/>
          <w:sz w:val="18"/>
          <w:rPrChange w:id="1106" w:author="Qian Zhou" w:date="2016-12-15T09:50:00Z">
            <w:rPr>
              <w:rFonts w:cs="Calibri"/>
              <w:sz w:val="22"/>
              <w:szCs w:val="22"/>
            </w:rPr>
          </w:rPrChange>
        </w:rPr>
        <w:t xml:space="preserve"> Actions in</w:t>
      </w:r>
      <w:r w:rsidR="00057C57" w:rsidRPr="005C7F40">
        <w:rPr>
          <w:b/>
          <w:sz w:val="18"/>
          <w:rPrChange w:id="1107" w:author="Qian Zhou" w:date="2016-12-15T09:50:00Z">
            <w:rPr>
              <w:rFonts w:cs="Calibri"/>
              <w:sz w:val="22"/>
              <w:szCs w:val="22"/>
            </w:rPr>
          </w:rPrChange>
        </w:rPr>
        <w:t xml:space="preserve"> </w:t>
      </w:r>
      <w:r w:rsidR="00507E68" w:rsidRPr="005C7F40">
        <w:rPr>
          <w:b/>
          <w:sz w:val="18"/>
          <w:rPrChange w:id="1108" w:author="Qian Zhou" w:date="2016-12-15T09:50:00Z">
            <w:rPr>
              <w:rFonts w:cs="Calibri"/>
              <w:sz w:val="22"/>
              <w:szCs w:val="22"/>
            </w:rPr>
          </w:rPrChange>
        </w:rPr>
        <w:t>Coins</w:t>
      </w:r>
    </w:p>
    <w:p w14:paraId="119B3F5B" w14:textId="77777777" w:rsidR="00507E68" w:rsidRDefault="00507E68" w:rsidP="001B5930">
      <w:pPr>
        <w:rPr>
          <w:rPrChange w:id="1109" w:author="Qian Zhou" w:date="2016-12-15T09:50:00Z">
            <w:rPr>
              <w:rFonts w:cs="Calibri"/>
              <w:b w:val="0"/>
              <w:sz w:val="22"/>
              <w:szCs w:val="22"/>
            </w:rPr>
          </w:rPrChange>
        </w:rPr>
      </w:pPr>
    </w:p>
    <w:p w14:paraId="0BDA44A1" w14:textId="77777777" w:rsidR="00F9594A" w:rsidRDefault="001B5930" w:rsidP="00CA0BAA">
      <w:pPr>
        <w:pStyle w:val="H2"/>
        <w:pPrChange w:id="1110" w:author="Mattsi" w:date="2016-12-15T09:50:00Z">
          <w:pPr/>
        </w:pPrChange>
      </w:pPr>
      <w:bookmarkStart w:id="1111" w:name="Ch2_7"/>
      <w:bookmarkStart w:id="1112" w:name="_Toc469560272"/>
      <w:r w:rsidRPr="00A54057">
        <w:t>Use Case 7 – Map visibility</w:t>
      </w:r>
      <w:bookmarkEnd w:id="1112"/>
    </w:p>
    <w:p w14:paraId="4F877B4D" w14:textId="77777777" w:rsidR="00F9594A" w:rsidRPr="008638C3" w:rsidRDefault="00F9594A" w:rsidP="00F9594A">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see the map.</w:t>
      </w:r>
    </w:p>
    <w:p w14:paraId="1B921643" w14:textId="77777777" w:rsidR="00F9594A" w:rsidRPr="00164AD8" w:rsidRDefault="00F9594A" w:rsidP="004D112F">
      <w:pPr>
        <w:pStyle w:val="Yazstilim"/>
        <w:numPr>
          <w:ilvl w:val="0"/>
          <w:numId w:val="24"/>
        </w:numPr>
        <w:rPr>
          <w:sz w:val="20"/>
          <w:lang w:val="en-GB"/>
          <w:rPrChange w:id="1113" w:author="Qian Zhou" w:date="2016-12-15T09:50:00Z">
            <w:rPr>
              <w:lang w:val="en-GB" w:eastAsia="en-GB"/>
            </w:rPr>
          </w:rPrChange>
        </w:rPr>
      </w:pPr>
      <w:r w:rsidRPr="00164AD8">
        <w:rPr>
          <w:sz w:val="20"/>
          <w:lang w:val="en-GB"/>
          <w:rPrChange w:id="1114" w:author="Qian Zhou" w:date="2016-12-15T09:50:00Z">
            <w:rPr>
              <w:lang w:val="en-GB" w:eastAsia="en-GB"/>
            </w:rPr>
          </w:rPrChange>
        </w:rPr>
        <w:t xml:space="preserve">User can </w:t>
      </w:r>
      <w:r w:rsidR="00534B57" w:rsidRPr="00164AD8">
        <w:rPr>
          <w:sz w:val="20"/>
          <w:lang w:val="en-GB"/>
          <w:rPrChange w:id="1115" w:author="Qian Zhou" w:date="2016-12-15T09:50:00Z">
            <w:rPr>
              <w:lang w:val="en-GB" w:eastAsia="en-GB"/>
            </w:rPr>
          </w:rPrChange>
        </w:rPr>
        <w:t>view the map while move</w:t>
      </w:r>
      <w:r w:rsidR="00AD7897" w:rsidRPr="00164AD8">
        <w:rPr>
          <w:sz w:val="20"/>
          <w:lang w:val="en-GB"/>
          <w:rPrChange w:id="1116" w:author="Qian Zhou" w:date="2016-12-15T09:50:00Z">
            <w:rPr>
              <w:lang w:val="en-GB" w:eastAsia="en-GB"/>
            </w:rPr>
          </w:rPrChange>
        </w:rPr>
        <w:t>s</w:t>
      </w:r>
      <w:r w:rsidR="00534B57" w:rsidRPr="00164AD8">
        <w:rPr>
          <w:sz w:val="20"/>
          <w:lang w:val="en-GB"/>
          <w:rPrChange w:id="1117" w:author="Qian Zhou" w:date="2016-12-15T09:50:00Z">
            <w:rPr>
              <w:lang w:val="en-GB" w:eastAsia="en-GB"/>
            </w:rPr>
          </w:rPrChange>
        </w:rPr>
        <w:t xml:space="preserve"> around the dungeon.</w:t>
      </w:r>
    </w:p>
    <w:p w14:paraId="4E6CC149" w14:textId="77777777" w:rsidR="00534B57" w:rsidRPr="00D631D6" w:rsidRDefault="00534B57" w:rsidP="004D112F">
      <w:pPr>
        <w:pStyle w:val="Yazstilim"/>
        <w:numPr>
          <w:ilvl w:val="0"/>
          <w:numId w:val="24"/>
        </w:numPr>
        <w:rPr>
          <w:sz w:val="20"/>
          <w:lang w:val="en-GB"/>
          <w:rPrChange w:id="1118" w:author="Qian Zhou" w:date="2016-12-15T09:50:00Z">
            <w:rPr>
              <w:lang w:val="en-GB" w:eastAsia="en-GB"/>
            </w:rPr>
          </w:rPrChange>
        </w:rPr>
      </w:pPr>
      <w:r w:rsidRPr="00164AD8">
        <w:rPr>
          <w:sz w:val="20"/>
          <w:lang w:val="en-GB"/>
          <w:rPrChange w:id="1119" w:author="Qian Zhou" w:date="2016-12-15T09:50:00Z">
            <w:rPr>
              <w:lang w:val="en-GB" w:eastAsia="en-GB"/>
            </w:rPr>
          </w:rPrChange>
        </w:rPr>
        <w:t>User can go from one tile to another for discover map layout</w:t>
      </w:r>
      <w:r w:rsidR="00702B9F" w:rsidRPr="00164AD8">
        <w:rPr>
          <w:sz w:val="20"/>
          <w:lang w:val="en-GB"/>
          <w:rPrChange w:id="1120" w:author="Qian Zhou" w:date="2016-12-15T09:50:00Z">
            <w:rPr>
              <w:lang w:val="en-GB" w:eastAsia="en-GB"/>
            </w:rPr>
          </w:rPrChange>
        </w:rPr>
        <w:t>.</w:t>
      </w:r>
    </w:p>
    <w:tbl>
      <w:tblPr>
        <w:tblStyle w:val="LightList"/>
        <w:tblW w:w="7478" w:type="dxa"/>
        <w:tblInd w:w="8" w:type="dxa"/>
        <w:tblLook w:val="04A0" w:firstRow="1" w:lastRow="0" w:firstColumn="1" w:lastColumn="0" w:noHBand="0" w:noVBand="1"/>
      </w:tblPr>
      <w:tblGrid>
        <w:gridCol w:w="7478"/>
      </w:tblGrid>
      <w:tr w:rsidR="008A337C" w:rsidRPr="00A54057" w14:paraId="4B484277" w14:textId="77777777" w:rsidTr="00CA4236">
        <w:trPr>
          <w:cnfStyle w:val="100000000000" w:firstRow="1" w:lastRow="0" w:firstColumn="0" w:lastColumn="0" w:oddVBand="0" w:evenVBand="0" w:oddHBand="0" w:evenHBand="0" w:firstRowFirstColumn="0" w:firstRowLastColumn="0" w:lastRowFirstColumn="0" w:lastRowLastColumn="0"/>
          <w:trHeight w:val="113"/>
          <w:ins w:id="1121"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2BF403F3" w14:textId="77777777" w:rsidR="008A337C" w:rsidRPr="00A54057" w:rsidRDefault="008A337C" w:rsidP="00CA4236">
            <w:pPr>
              <w:adjustRightInd w:val="0"/>
              <w:snapToGrid w:val="0"/>
              <w:jc w:val="center"/>
              <w:rPr>
                <w:ins w:id="1122" w:author="Qian Zhou" w:date="2016-12-15T09:50:00Z"/>
                <w:rFonts w:cs="Calibri"/>
                <w:sz w:val="22"/>
                <w:szCs w:val="22"/>
              </w:rPr>
            </w:pPr>
            <w:bookmarkStart w:id="1123" w:name="Ch2_8"/>
            <w:bookmarkEnd w:id="1111"/>
            <w:ins w:id="1124" w:author="Qian Zhou" w:date="2016-12-15T09:50:00Z">
              <w:r>
                <w:rPr>
                  <w:rFonts w:cs="Calibri"/>
                  <w:sz w:val="22"/>
                  <w:szCs w:val="22"/>
                </w:rPr>
                <w:t>System</w:t>
              </w:r>
              <w:r w:rsidRPr="00A54057">
                <w:rPr>
                  <w:rFonts w:cs="Calibri"/>
                  <w:sz w:val="22"/>
                  <w:szCs w:val="22"/>
                </w:rPr>
                <w:t xml:space="preserve"> Actions</w:t>
              </w:r>
            </w:ins>
          </w:p>
        </w:tc>
      </w:tr>
      <w:tr w:rsidR="008A337C" w:rsidRPr="00A54057" w14:paraId="35CD2767" w14:textId="77777777" w:rsidTr="00CA4236">
        <w:trPr>
          <w:cnfStyle w:val="000000100000" w:firstRow="0" w:lastRow="0" w:firstColumn="0" w:lastColumn="0" w:oddVBand="0" w:evenVBand="0" w:oddHBand="1" w:evenHBand="0" w:firstRowFirstColumn="0" w:firstRowLastColumn="0" w:lastRowFirstColumn="0" w:lastRowLastColumn="0"/>
          <w:trHeight w:val="113"/>
          <w:ins w:id="1125"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2E2AAA1F" w14:textId="77777777" w:rsidR="008A337C" w:rsidRPr="00A54057" w:rsidRDefault="008A337C" w:rsidP="008A337C">
            <w:pPr>
              <w:rPr>
                <w:ins w:id="1126" w:author="Qian Zhou" w:date="2016-12-15T09:50:00Z"/>
                <w:rFonts w:cs="Calibri"/>
                <w:b/>
                <w:sz w:val="22"/>
                <w:szCs w:val="22"/>
              </w:rPr>
            </w:pPr>
            <w:ins w:id="1127" w:author="Qian Zhou" w:date="2016-12-15T09:50:00Z">
              <w:r>
                <w:rPr>
                  <w:rFonts w:cs="Calibri"/>
                  <w:sz w:val="22"/>
                  <w:szCs w:val="22"/>
                </w:rPr>
                <w:t>1. System displays map and tiles.</w:t>
              </w:r>
            </w:ins>
          </w:p>
        </w:tc>
      </w:tr>
    </w:tbl>
    <w:p w14:paraId="1A6D607B" w14:textId="77777777" w:rsidR="000E7579" w:rsidRPr="00164AD8" w:rsidRDefault="000E7579" w:rsidP="00164AD8">
      <w:pPr>
        <w:pStyle w:val="Yazstilim"/>
        <w:ind w:left="1440" w:firstLine="720"/>
        <w:rPr>
          <w:ins w:id="1128" w:author="Qian Zhou" w:date="2016-12-15T09:50:00Z"/>
          <w:b/>
          <w:sz w:val="18"/>
        </w:rPr>
      </w:pPr>
      <w:ins w:id="1129" w:author="Qian Zhou" w:date="2016-12-15T09:50:00Z">
        <w:r w:rsidRPr="00164AD8">
          <w:rPr>
            <w:b/>
            <w:sz w:val="18"/>
          </w:rPr>
          <w:t>Table 14.</w:t>
        </w:r>
        <w:r w:rsidR="00164AD8" w:rsidRPr="00164AD8">
          <w:rPr>
            <w:b/>
            <w:sz w:val="18"/>
          </w:rPr>
          <w:t xml:space="preserve"> </w:t>
        </w:r>
        <w:r w:rsidRPr="00164AD8">
          <w:rPr>
            <w:b/>
            <w:sz w:val="18"/>
          </w:rPr>
          <w:t xml:space="preserve">System Actions in </w:t>
        </w:r>
        <w:r w:rsidR="001A42AC" w:rsidRPr="00164AD8">
          <w:rPr>
            <w:b/>
            <w:sz w:val="18"/>
          </w:rPr>
          <w:t>Map</w:t>
        </w:r>
      </w:ins>
    </w:p>
    <w:p w14:paraId="3D3FE928" w14:textId="77777777" w:rsidR="007E6884" w:rsidRPr="007E6884" w:rsidRDefault="007E6884" w:rsidP="007E6884"/>
    <w:p w14:paraId="57E082FD" w14:textId="77777777" w:rsidR="001B5930" w:rsidRDefault="001B5930" w:rsidP="00CA0BAA">
      <w:pPr>
        <w:pStyle w:val="H2"/>
        <w:pPrChange w:id="1130" w:author="Mattsi" w:date="2016-12-15T09:50:00Z">
          <w:pPr/>
        </w:pPrChange>
      </w:pPr>
      <w:bookmarkStart w:id="1131" w:name="_Toc469560273"/>
      <w:r w:rsidRPr="00A54057">
        <w:t xml:space="preserve">Use Case 8 </w:t>
      </w:r>
      <w:r w:rsidR="009C7017" w:rsidRPr="00A54057">
        <w:t>–</w:t>
      </w:r>
      <w:r w:rsidRPr="00A54057">
        <w:t xml:space="preserve"> Exit</w:t>
      </w:r>
      <w:bookmarkEnd w:id="1131"/>
    </w:p>
    <w:p w14:paraId="5B0E0D7C" w14:textId="77777777" w:rsidR="00702B9F" w:rsidRDefault="00702B9F" w:rsidP="00702B9F">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 xml:space="preserve">want to leave the game </w:t>
      </w:r>
      <w:r w:rsidR="002D6CCA">
        <w:rPr>
          <w:lang w:val="en-GB" w:eastAsia="en-GB"/>
        </w:rPr>
        <w:t>for stopping.</w:t>
      </w:r>
    </w:p>
    <w:p w14:paraId="45282543" w14:textId="77777777" w:rsidR="002D66D8" w:rsidRPr="00DA3E08" w:rsidRDefault="002D66D8" w:rsidP="004D112F">
      <w:pPr>
        <w:pStyle w:val="Yazstilim"/>
        <w:numPr>
          <w:ilvl w:val="0"/>
          <w:numId w:val="24"/>
        </w:numPr>
        <w:rPr>
          <w:sz w:val="20"/>
          <w:lang w:val="en-GB"/>
          <w:rPrChange w:id="1132" w:author="Qian Zhou" w:date="2016-12-15T09:50:00Z">
            <w:rPr>
              <w:lang w:val="en-GB" w:eastAsia="en-GB"/>
            </w:rPr>
          </w:rPrChange>
        </w:rPr>
      </w:pPr>
      <w:r w:rsidRPr="00DA3E08">
        <w:rPr>
          <w:sz w:val="20"/>
          <w:lang w:val="en-GB"/>
          <w:rPrChange w:id="1133" w:author="Qian Zhou" w:date="2016-12-15T09:50:00Z">
            <w:rPr>
              <w:lang w:val="en-GB" w:eastAsia="en-GB"/>
            </w:rPr>
          </w:rPrChange>
        </w:rPr>
        <w:t>User can view the exit option in the game.</w:t>
      </w:r>
    </w:p>
    <w:p w14:paraId="302A65AA" w14:textId="77777777" w:rsidR="002D66D8" w:rsidRPr="00D631D6" w:rsidRDefault="002D66D8" w:rsidP="004D112F">
      <w:pPr>
        <w:pStyle w:val="Yazstilim"/>
        <w:numPr>
          <w:ilvl w:val="0"/>
          <w:numId w:val="24"/>
        </w:numPr>
        <w:rPr>
          <w:sz w:val="20"/>
          <w:lang w:val="en-GB"/>
          <w:rPrChange w:id="1134" w:author="Qian Zhou" w:date="2016-12-15T09:50:00Z">
            <w:rPr>
              <w:lang w:val="en-GB" w:eastAsia="en-GB"/>
            </w:rPr>
          </w:rPrChange>
        </w:rPr>
      </w:pPr>
      <w:r w:rsidRPr="00DA3E08">
        <w:rPr>
          <w:sz w:val="20"/>
          <w:lang w:val="en-GB"/>
          <w:rPrChange w:id="1135" w:author="Qian Zhou" w:date="2016-12-15T09:50:00Z">
            <w:rPr>
              <w:lang w:val="en-GB" w:eastAsia="en-GB"/>
            </w:rPr>
          </w:rPrChange>
        </w:rPr>
        <w:t>User can return to the main menu by using exit option.</w:t>
      </w:r>
    </w:p>
    <w:bookmarkEnd w:id="1123"/>
    <w:p w14:paraId="658AFAEE" w14:textId="77777777" w:rsidR="001B5930" w:rsidRPr="00A54057" w:rsidRDefault="001B5930" w:rsidP="001B5930">
      <w:pPr>
        <w:rPr>
          <w:del w:id="1136" w:author="Qian Zhou" w:date="2016-12-15T09:50:00Z"/>
          <w:rFonts w:cs="Calibri"/>
          <w:sz w:val="22"/>
          <w:szCs w:val="22"/>
        </w:rPr>
      </w:pPr>
      <w:del w:id="1137" w:author="Qian Zhou" w:date="2016-12-15T09:50:00Z">
        <w:r w:rsidRPr="00A54057">
          <w:rPr>
            <w:rFonts w:cs="Calibri"/>
            <w:sz w:val="22"/>
            <w:szCs w:val="22"/>
          </w:rPr>
          <w:tab/>
        </w:r>
      </w:del>
    </w:p>
    <w:tbl>
      <w:tblPr>
        <w:tblStyle w:val="LightList"/>
        <w:tblW w:w="0" w:type="auto"/>
        <w:tblLook w:val="04A0" w:firstRow="1" w:lastRow="0" w:firstColumn="1" w:lastColumn="0" w:noHBand="0" w:noVBand="1"/>
      </w:tblPr>
      <w:tblGrid>
        <w:gridCol w:w="6880"/>
      </w:tblGrid>
      <w:tr w:rsidR="00B92B58" w:rsidRPr="00A54057" w14:paraId="0C0BC21C" w14:textId="77777777" w:rsidTr="00304CB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6880" w:type="dxa"/>
          </w:tcPr>
          <w:p w14:paraId="1FC963F0" w14:textId="77777777" w:rsidR="00B92B58" w:rsidRPr="00A54057" w:rsidRDefault="00B92B58" w:rsidP="007F5D34">
            <w:pPr>
              <w:jc w:val="center"/>
              <w:rPr>
                <w:rFonts w:cs="Calibri"/>
                <w:b/>
                <w:sz w:val="22"/>
                <w:szCs w:val="22"/>
              </w:rPr>
            </w:pPr>
            <w:r w:rsidRPr="00A54057">
              <w:rPr>
                <w:rFonts w:cs="Calibri"/>
                <w:sz w:val="22"/>
                <w:szCs w:val="22"/>
              </w:rPr>
              <w:t>Actor Actions</w:t>
            </w:r>
          </w:p>
        </w:tc>
      </w:tr>
      <w:tr w:rsidR="00AD11CD" w:rsidRPr="00A54057" w14:paraId="56401802" w14:textId="77777777" w:rsidTr="00304CB4">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6880" w:type="dxa"/>
          </w:tcPr>
          <w:p w14:paraId="3A22706F" w14:textId="77777777" w:rsidR="00AD11CD" w:rsidRPr="00A54057" w:rsidRDefault="00AD11CD" w:rsidP="000E67C8">
            <w:pPr>
              <w:rPr>
                <w:rFonts w:cs="Calibri"/>
                <w:b/>
                <w:sz w:val="22"/>
                <w:szCs w:val="22"/>
              </w:rPr>
            </w:pPr>
            <w:r w:rsidRPr="00A54057">
              <w:rPr>
                <w:rFonts w:cs="Calibri"/>
                <w:sz w:val="22"/>
                <w:szCs w:val="22"/>
              </w:rPr>
              <w:t>1. The player presses the exit button.</w:t>
            </w:r>
          </w:p>
        </w:tc>
      </w:tr>
    </w:tbl>
    <w:p w14:paraId="333A5B8F" w14:textId="77777777" w:rsidR="006E34EF" w:rsidRPr="00DA3E08" w:rsidRDefault="00A67011" w:rsidP="00DA3E08">
      <w:pPr>
        <w:pStyle w:val="Yazstilim"/>
        <w:ind w:left="1440" w:firstLine="720"/>
        <w:rPr>
          <w:ins w:id="1138" w:author="Qian Zhou" w:date="2016-12-15T09:50:00Z"/>
          <w:b/>
          <w:sz w:val="18"/>
        </w:rPr>
      </w:pPr>
      <w:del w:id="1139" w:author="Qian Zhou" w:date="2016-12-15T09:50:00Z">
        <w:r>
          <w:rPr>
            <w:rFonts w:cs="Calibri"/>
            <w:szCs w:val="22"/>
          </w:rPr>
          <w:delText xml:space="preserve">                                    </w:delText>
        </w:r>
      </w:del>
      <w:r w:rsidRPr="00DA3E08">
        <w:rPr>
          <w:b/>
          <w:sz w:val="18"/>
          <w:rPrChange w:id="1140" w:author="Qian Zhou" w:date="2016-12-15T09:50:00Z">
            <w:rPr>
              <w:rFonts w:cs="Calibri"/>
              <w:szCs w:val="22"/>
            </w:rPr>
          </w:rPrChange>
        </w:rPr>
        <w:t xml:space="preserve">Table </w:t>
      </w:r>
      <w:ins w:id="1141" w:author="Qian Zhou" w:date="2016-12-15T09:50:00Z">
        <w:r w:rsidR="00B13266" w:rsidRPr="00DA3E08">
          <w:rPr>
            <w:b/>
            <w:sz w:val="18"/>
          </w:rPr>
          <w:t>15</w:t>
        </w:r>
      </w:ins>
      <w:del w:id="1142" w:author="Qian Zhou" w:date="2016-12-15T09:50:00Z">
        <w:r w:rsidR="008069A5">
          <w:rPr>
            <w:rFonts w:cs="Calibri"/>
            <w:szCs w:val="22"/>
          </w:rPr>
          <w:delText>8</w:delText>
        </w:r>
      </w:del>
      <w:r w:rsidRPr="00DA3E08">
        <w:rPr>
          <w:b/>
          <w:sz w:val="18"/>
          <w:rPrChange w:id="1143" w:author="Qian Zhou" w:date="2016-12-15T09:50:00Z">
            <w:rPr>
              <w:rFonts w:cs="Calibri"/>
              <w:szCs w:val="22"/>
            </w:rPr>
          </w:rPrChange>
        </w:rPr>
        <w:t>. Actor</w:t>
      </w:r>
      <w:ins w:id="1144" w:author="Qian Zhou" w:date="2016-12-15T09:50:00Z">
        <w:r w:rsidRPr="00DA3E08">
          <w:rPr>
            <w:b/>
            <w:sz w:val="18"/>
          </w:rPr>
          <w:t xml:space="preserve"> Actions in Exit</w:t>
        </w:r>
      </w:ins>
    </w:p>
    <w:tbl>
      <w:tblPr>
        <w:tblStyle w:val="LightList"/>
        <w:tblW w:w="7478" w:type="dxa"/>
        <w:tblInd w:w="8" w:type="dxa"/>
        <w:tblLook w:val="04A0" w:firstRow="1" w:lastRow="0" w:firstColumn="1" w:lastColumn="0" w:noHBand="0" w:noVBand="1"/>
      </w:tblPr>
      <w:tblGrid>
        <w:gridCol w:w="7478"/>
      </w:tblGrid>
      <w:tr w:rsidR="003A6731" w:rsidRPr="00A54057" w14:paraId="40DB8D09" w14:textId="77777777" w:rsidTr="00CA4236">
        <w:trPr>
          <w:cnfStyle w:val="100000000000" w:firstRow="1" w:lastRow="0" w:firstColumn="0" w:lastColumn="0" w:oddVBand="0" w:evenVBand="0" w:oddHBand="0" w:evenHBand="0" w:firstRowFirstColumn="0" w:firstRowLastColumn="0" w:lastRowFirstColumn="0" w:lastRowLastColumn="0"/>
          <w:trHeight w:val="113"/>
          <w:ins w:id="1145"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60D75B6F" w14:textId="77777777" w:rsidR="003A6731" w:rsidRPr="00A54057" w:rsidRDefault="003A6731" w:rsidP="00CA4236">
            <w:pPr>
              <w:adjustRightInd w:val="0"/>
              <w:snapToGrid w:val="0"/>
              <w:jc w:val="center"/>
              <w:rPr>
                <w:ins w:id="1146" w:author="Qian Zhou" w:date="2016-12-15T09:50:00Z"/>
                <w:rFonts w:cs="Calibri"/>
                <w:sz w:val="22"/>
                <w:szCs w:val="22"/>
              </w:rPr>
            </w:pPr>
            <w:ins w:id="1147" w:author="Qian Zhou" w:date="2016-12-15T09:50:00Z">
              <w:r>
                <w:rPr>
                  <w:rFonts w:cs="Calibri"/>
                  <w:sz w:val="22"/>
                  <w:szCs w:val="22"/>
                </w:rPr>
                <w:t>System</w:t>
              </w:r>
              <w:r w:rsidRPr="00A54057">
                <w:rPr>
                  <w:rFonts w:cs="Calibri"/>
                  <w:sz w:val="22"/>
                  <w:szCs w:val="22"/>
                </w:rPr>
                <w:t xml:space="preserve"> Actions</w:t>
              </w:r>
            </w:ins>
          </w:p>
        </w:tc>
      </w:tr>
      <w:tr w:rsidR="003A6731" w:rsidRPr="00A54057" w14:paraId="43292A1E" w14:textId="77777777" w:rsidTr="00CA4236">
        <w:trPr>
          <w:cnfStyle w:val="000000100000" w:firstRow="0" w:lastRow="0" w:firstColumn="0" w:lastColumn="0" w:oddVBand="0" w:evenVBand="0" w:oddHBand="1" w:evenHBand="0" w:firstRowFirstColumn="0" w:firstRowLastColumn="0" w:lastRowFirstColumn="0" w:lastRowLastColumn="0"/>
          <w:trHeight w:val="113"/>
          <w:ins w:id="1148" w:author="Qian Zhou" w:date="2016-12-15T09:50:00Z"/>
        </w:trPr>
        <w:tc>
          <w:tcPr>
            <w:cnfStyle w:val="001000000000" w:firstRow="0" w:lastRow="0" w:firstColumn="1" w:lastColumn="0" w:oddVBand="0" w:evenVBand="0" w:oddHBand="0" w:evenHBand="0" w:firstRowFirstColumn="0" w:firstRowLastColumn="0" w:lastRowFirstColumn="0" w:lastRowLastColumn="0"/>
            <w:tcW w:w="0" w:type="auto"/>
          </w:tcPr>
          <w:p w14:paraId="41BE78B2" w14:textId="77777777" w:rsidR="003A6731" w:rsidRPr="00A54057" w:rsidRDefault="003A6731" w:rsidP="00E75B18">
            <w:pPr>
              <w:rPr>
                <w:ins w:id="1149" w:author="Qian Zhou" w:date="2016-12-15T09:50:00Z"/>
                <w:rFonts w:cs="Calibri"/>
                <w:b/>
                <w:sz w:val="22"/>
                <w:szCs w:val="22"/>
              </w:rPr>
            </w:pPr>
            <w:ins w:id="1150" w:author="Qian Zhou" w:date="2016-12-15T09:50:00Z">
              <w:r>
                <w:rPr>
                  <w:rFonts w:cs="Calibri"/>
                  <w:sz w:val="22"/>
                  <w:szCs w:val="22"/>
                </w:rPr>
                <w:lastRenderedPageBreak/>
                <w:t>1. System displays the</w:t>
              </w:r>
              <w:r w:rsidR="00E75B18">
                <w:rPr>
                  <w:rFonts w:cs="Calibri"/>
                  <w:sz w:val="22"/>
                  <w:szCs w:val="22"/>
                </w:rPr>
                <w:t xml:space="preserve"> exit option.</w:t>
              </w:r>
            </w:ins>
          </w:p>
        </w:tc>
      </w:tr>
    </w:tbl>
    <w:p w14:paraId="73E5DBB7" w14:textId="1D41987E" w:rsidR="001B5930" w:rsidRPr="00DA3E08" w:rsidRDefault="0084750C" w:rsidP="00DA3E08">
      <w:pPr>
        <w:pStyle w:val="Yazstilim"/>
        <w:ind w:left="1440" w:firstLine="720"/>
        <w:rPr>
          <w:b/>
          <w:sz w:val="18"/>
          <w:rPrChange w:id="1151" w:author="Qian Zhou" w:date="2016-12-15T09:50:00Z">
            <w:rPr>
              <w:rFonts w:cs="Calibri"/>
              <w:sz w:val="22"/>
              <w:szCs w:val="22"/>
            </w:rPr>
          </w:rPrChange>
        </w:rPr>
        <w:pPrChange w:id="1152" w:author="Qian Zhou" w:date="2016-12-15T09:50:00Z">
          <w:pPr/>
        </w:pPrChange>
      </w:pPr>
      <w:ins w:id="1153" w:author="Qian Zhou" w:date="2016-12-15T09:50:00Z">
        <w:r w:rsidRPr="00DA3E08">
          <w:rPr>
            <w:b/>
            <w:sz w:val="18"/>
          </w:rPr>
          <w:t>Table 1</w:t>
        </w:r>
        <w:r w:rsidR="00B13266" w:rsidRPr="00DA3E08">
          <w:rPr>
            <w:b/>
            <w:sz w:val="18"/>
          </w:rPr>
          <w:t>6</w:t>
        </w:r>
        <w:r w:rsidRPr="00DA3E08">
          <w:rPr>
            <w:b/>
            <w:sz w:val="18"/>
          </w:rPr>
          <w:t xml:space="preserve">. </w:t>
        </w:r>
        <w:r w:rsidR="00E75B18" w:rsidRPr="00DA3E08">
          <w:rPr>
            <w:b/>
            <w:sz w:val="18"/>
          </w:rPr>
          <w:t>System</w:t>
        </w:r>
      </w:ins>
      <w:r w:rsidR="00A67011" w:rsidRPr="00DA3E08">
        <w:rPr>
          <w:b/>
          <w:sz w:val="18"/>
          <w:rPrChange w:id="1154" w:author="Qian Zhou" w:date="2016-12-15T09:50:00Z">
            <w:rPr>
              <w:rFonts w:cs="Calibri"/>
              <w:sz w:val="22"/>
              <w:szCs w:val="22"/>
            </w:rPr>
          </w:rPrChange>
        </w:rPr>
        <w:t xml:space="preserve"> Actions in Exit</w:t>
      </w:r>
    </w:p>
    <w:p w14:paraId="542AF743" w14:textId="77777777" w:rsidR="006E34EF" w:rsidRPr="0084750C" w:rsidRDefault="006E34EF" w:rsidP="001B5930">
      <w:pPr>
        <w:rPr>
          <w:rPrChange w:id="1155" w:author="Qian Zhou" w:date="2016-12-15T09:50:00Z">
            <w:rPr>
              <w:rFonts w:cs="Calibri"/>
              <w:b w:val="0"/>
              <w:sz w:val="22"/>
              <w:szCs w:val="22"/>
            </w:rPr>
          </w:rPrChange>
        </w:rPr>
      </w:pPr>
    </w:p>
    <w:p w14:paraId="0F5CA1E1" w14:textId="77777777" w:rsidR="001B5930" w:rsidRDefault="001B5930" w:rsidP="00CA0BAA">
      <w:pPr>
        <w:pStyle w:val="H2"/>
        <w:pPrChange w:id="1156" w:author="Mattsi" w:date="2016-12-15T09:50:00Z">
          <w:pPr/>
        </w:pPrChange>
      </w:pPr>
      <w:bookmarkStart w:id="1157" w:name="Ch2_9"/>
      <w:bookmarkStart w:id="1158" w:name="_Toc469560274"/>
      <w:r w:rsidRPr="00A54057">
        <w:t>Use Case 9 – Winning Condition</w:t>
      </w:r>
      <w:bookmarkEnd w:id="1158"/>
    </w:p>
    <w:p w14:paraId="6FBAF4B9" w14:textId="77777777" w:rsidR="007E78C3" w:rsidRDefault="007E78C3" w:rsidP="007E78C3">
      <w:pPr>
        <w:pStyle w:val="Yazstilim"/>
        <w:rPr>
          <w:lang w:val="en-GB" w:eastAsia="en-GB"/>
        </w:rPr>
      </w:pPr>
      <w:r w:rsidRPr="00FA63BE">
        <w:rPr>
          <w:lang w:val="en-GB" w:eastAsia="en-GB"/>
        </w:rPr>
        <w:t xml:space="preserve">As a </w:t>
      </w:r>
      <w:r>
        <w:rPr>
          <w:lang w:val="en-GB" w:eastAsia="en-GB"/>
        </w:rPr>
        <w:t>player</w:t>
      </w:r>
      <w:r w:rsidRPr="00FA63BE">
        <w:rPr>
          <w:lang w:val="en-GB" w:eastAsia="en-GB"/>
        </w:rPr>
        <w:t xml:space="preserve">, I </w:t>
      </w:r>
      <w:r>
        <w:rPr>
          <w:lang w:val="en-GB" w:eastAsia="en-GB"/>
        </w:rPr>
        <w:t>want to win by getting all coins.</w:t>
      </w:r>
    </w:p>
    <w:p w14:paraId="724B620D" w14:textId="77777777" w:rsidR="007E78C3" w:rsidRPr="00D631D6" w:rsidRDefault="007E78C3" w:rsidP="004D112F">
      <w:pPr>
        <w:pStyle w:val="Yazstilim"/>
        <w:numPr>
          <w:ilvl w:val="0"/>
          <w:numId w:val="24"/>
        </w:numPr>
        <w:rPr>
          <w:sz w:val="20"/>
          <w:lang w:val="en-GB"/>
          <w:rPrChange w:id="1159" w:author="Qian Zhou" w:date="2016-12-15T09:50:00Z">
            <w:rPr>
              <w:lang w:val="en-GB" w:eastAsia="en-GB"/>
            </w:rPr>
          </w:rPrChange>
        </w:rPr>
      </w:pPr>
      <w:r w:rsidRPr="00D631D6">
        <w:rPr>
          <w:sz w:val="20"/>
          <w:lang w:val="en-GB"/>
          <w:rPrChange w:id="1160" w:author="Qian Zhou" w:date="2016-12-15T09:50:00Z">
            <w:rPr>
              <w:lang w:val="en-GB" w:eastAsia="en-GB"/>
            </w:rPr>
          </w:rPrChange>
        </w:rPr>
        <w:t>User can view the</w:t>
      </w:r>
      <w:r w:rsidR="00604CC9" w:rsidRPr="00D631D6">
        <w:rPr>
          <w:sz w:val="20"/>
          <w:lang w:val="en-GB"/>
          <w:rPrChange w:id="1161" w:author="Qian Zhou" w:date="2016-12-15T09:50:00Z">
            <w:rPr>
              <w:lang w:val="en-GB" w:eastAsia="en-GB"/>
            </w:rPr>
          </w:rPrChange>
        </w:rPr>
        <w:t xml:space="preserve"> </w:t>
      </w:r>
      <w:r w:rsidR="000F28EA" w:rsidRPr="00D631D6">
        <w:rPr>
          <w:sz w:val="20"/>
          <w:lang w:val="en-GB"/>
          <w:rPrChange w:id="1162" w:author="Qian Zhou" w:date="2016-12-15T09:50:00Z">
            <w:rPr>
              <w:lang w:val="en-GB" w:eastAsia="en-GB"/>
            </w:rPr>
          </w:rPrChange>
        </w:rPr>
        <w:t>winning status.</w:t>
      </w:r>
    </w:p>
    <w:p w14:paraId="50FD8EDF" w14:textId="77777777" w:rsidR="007E78C3" w:rsidRPr="00D631D6" w:rsidRDefault="007E78C3" w:rsidP="004D112F">
      <w:pPr>
        <w:pStyle w:val="Yazstilim"/>
        <w:numPr>
          <w:ilvl w:val="0"/>
          <w:numId w:val="24"/>
        </w:numPr>
        <w:rPr>
          <w:sz w:val="20"/>
          <w:lang w:val="en-GB"/>
          <w:rPrChange w:id="1163" w:author="Qian Zhou" w:date="2016-12-15T09:50:00Z">
            <w:rPr>
              <w:lang w:val="en-GB" w:eastAsia="en-GB"/>
            </w:rPr>
          </w:rPrChange>
        </w:rPr>
      </w:pPr>
      <w:r w:rsidRPr="00D631D6">
        <w:rPr>
          <w:sz w:val="20"/>
          <w:lang w:val="en-GB"/>
          <w:rPrChange w:id="1164" w:author="Qian Zhou" w:date="2016-12-15T09:50:00Z">
            <w:rPr>
              <w:lang w:val="en-GB" w:eastAsia="en-GB"/>
            </w:rPr>
          </w:rPrChange>
        </w:rPr>
        <w:t xml:space="preserve">User can return </w:t>
      </w:r>
      <w:del w:id="1165" w:author="Qian Zhou" w:date="2016-12-15T09:50:00Z">
        <w:r w:rsidR="0069243E">
          <w:rPr>
            <w:lang w:val="en-GB" w:eastAsia="en-GB"/>
          </w:rPr>
          <w:delText xml:space="preserve">view </w:delText>
        </w:r>
      </w:del>
      <w:r w:rsidR="0069243E" w:rsidRPr="00D631D6">
        <w:rPr>
          <w:sz w:val="20"/>
          <w:lang w:val="en-GB"/>
          <w:rPrChange w:id="1166" w:author="Qian Zhou" w:date="2016-12-15T09:50:00Z">
            <w:rPr>
              <w:lang w:val="en-GB" w:eastAsia="en-GB"/>
            </w:rPr>
          </w:rPrChange>
        </w:rPr>
        <w:t>Main map</w:t>
      </w:r>
      <w:del w:id="1167" w:author="Qian Zhou" w:date="2016-12-15T09:50:00Z">
        <w:r w:rsidR="0069243E">
          <w:rPr>
            <w:lang w:val="en-GB" w:eastAsia="en-GB"/>
          </w:rPr>
          <w:delText xml:space="preserve"> with unlocked level</w:delText>
        </w:r>
      </w:del>
      <w:r w:rsidR="0069243E" w:rsidRPr="00D631D6">
        <w:rPr>
          <w:sz w:val="20"/>
          <w:lang w:val="en-GB"/>
          <w:rPrChange w:id="1168" w:author="Qian Zhou" w:date="2016-12-15T09:50:00Z">
            <w:rPr>
              <w:lang w:val="en-GB" w:eastAsia="en-GB"/>
            </w:rPr>
          </w:rPrChange>
        </w:rPr>
        <w:t xml:space="preserve"> to select different level.</w:t>
      </w:r>
    </w:p>
    <w:p w14:paraId="2A5EEE7C" w14:textId="77777777" w:rsidR="00936E8F" w:rsidRPr="00D631D6" w:rsidRDefault="00936E8F" w:rsidP="004D112F">
      <w:pPr>
        <w:pStyle w:val="Yazstilim"/>
        <w:numPr>
          <w:ilvl w:val="0"/>
          <w:numId w:val="24"/>
        </w:numPr>
        <w:rPr>
          <w:sz w:val="20"/>
          <w:lang w:val="en-GB"/>
          <w:rPrChange w:id="1169" w:author="Qian Zhou" w:date="2016-12-15T09:50:00Z">
            <w:rPr>
              <w:lang w:val="en-GB" w:eastAsia="en-GB"/>
            </w:rPr>
          </w:rPrChange>
        </w:rPr>
      </w:pPr>
      <w:r w:rsidRPr="00D631D6">
        <w:rPr>
          <w:sz w:val="20"/>
          <w:lang w:val="en-GB"/>
          <w:rPrChange w:id="1170" w:author="Qian Zhou" w:date="2016-12-15T09:50:00Z">
            <w:rPr>
              <w:lang w:val="en-GB" w:eastAsia="en-GB"/>
            </w:rPr>
          </w:rPrChange>
        </w:rPr>
        <w:t>User can win the game by passing through exit.</w:t>
      </w:r>
    </w:p>
    <w:p w14:paraId="16EFCCFD" w14:textId="77777777" w:rsidR="00255904" w:rsidRPr="00D631D6" w:rsidRDefault="00255904" w:rsidP="004D112F">
      <w:pPr>
        <w:pStyle w:val="Yazstilim"/>
        <w:numPr>
          <w:ilvl w:val="0"/>
          <w:numId w:val="24"/>
        </w:numPr>
        <w:rPr>
          <w:sz w:val="20"/>
          <w:rPrChange w:id="1171" w:author="Qian Zhou" w:date="2016-12-15T09:50:00Z">
            <w:rPr/>
          </w:rPrChange>
        </w:rPr>
      </w:pPr>
      <w:r w:rsidRPr="00D631D6">
        <w:rPr>
          <w:sz w:val="20"/>
          <w:lang w:val="en-GB"/>
          <w:rPrChange w:id="1172" w:author="Qian Zhou" w:date="2016-12-15T09:50:00Z">
            <w:rPr>
              <w:lang w:val="en-GB" w:eastAsia="en-GB"/>
            </w:rPr>
          </w:rPrChange>
        </w:rPr>
        <w:t xml:space="preserve">User can view the </w:t>
      </w:r>
      <w:r w:rsidR="00CE3C7F" w:rsidRPr="00D631D6">
        <w:rPr>
          <w:sz w:val="20"/>
          <w:lang w:val="en-GB"/>
          <w:rPrChange w:id="1173" w:author="Qian Zhou" w:date="2016-12-15T09:50:00Z">
            <w:rPr>
              <w:lang w:val="en-GB" w:eastAsia="en-GB"/>
            </w:rPr>
          </w:rPrChange>
        </w:rPr>
        <w:t>scoreboard;</w:t>
      </w:r>
      <w:r w:rsidRPr="00D631D6">
        <w:rPr>
          <w:sz w:val="20"/>
          <w:lang w:val="en-GB"/>
          <w:rPrChange w:id="1174" w:author="Qian Zhou" w:date="2016-12-15T09:50:00Z">
            <w:rPr>
              <w:lang w:val="en-GB" w:eastAsia="en-GB"/>
            </w:rPr>
          </w:rPrChange>
        </w:rPr>
        <w:t xml:space="preserve"> unlock the new level in the result screen with details</w:t>
      </w:r>
      <w:r w:rsidR="00335773" w:rsidRPr="00D631D6">
        <w:rPr>
          <w:sz w:val="20"/>
          <w:lang w:val="en-GB"/>
          <w:rPrChange w:id="1175" w:author="Qian Zhou" w:date="2016-12-15T09:50:00Z">
            <w:rPr>
              <w:lang w:val="en-GB" w:eastAsia="en-GB"/>
            </w:rPr>
          </w:rPrChange>
        </w:rPr>
        <w:t xml:space="preserve"> which include time, coins or </w:t>
      </w:r>
      <w:r w:rsidR="00335773" w:rsidRPr="00D631D6">
        <w:rPr>
          <w:sz w:val="20"/>
          <w:rPrChange w:id="1176" w:author="Qian Zhou" w:date="2016-12-15T09:50:00Z">
            <w:rPr/>
          </w:rPrChange>
        </w:rPr>
        <w:t>other entities player collected.</w:t>
      </w:r>
    </w:p>
    <w:p w14:paraId="0897B365" w14:textId="77777777" w:rsidR="00335773" w:rsidRPr="00D631D6" w:rsidRDefault="00335773" w:rsidP="004D112F">
      <w:pPr>
        <w:pStyle w:val="Yazstilim"/>
        <w:numPr>
          <w:ilvl w:val="0"/>
          <w:numId w:val="24"/>
        </w:numPr>
        <w:rPr>
          <w:sz w:val="20"/>
          <w:rPrChange w:id="1177" w:author="Qian Zhou" w:date="2016-12-15T09:50:00Z">
            <w:rPr/>
          </w:rPrChange>
        </w:rPr>
      </w:pPr>
      <w:r w:rsidRPr="00D631D6">
        <w:rPr>
          <w:sz w:val="20"/>
          <w:rPrChange w:id="1178" w:author="Qian Zhou" w:date="2016-12-15T09:50:00Z">
            <w:rPr/>
          </w:rPrChange>
        </w:rPr>
        <w:t>User can view “You lose” message and return to result screen if another user exits first.</w:t>
      </w:r>
    </w:p>
    <w:bookmarkEnd w:id="1157"/>
    <w:p w14:paraId="3EC9E6FC" w14:textId="77777777" w:rsidR="005251B3" w:rsidRDefault="005251B3">
      <w:pPr>
        <w:pStyle w:val="R-Normal"/>
        <w:rPr>
          <w:del w:id="1179" w:author="Qian Zhou" w:date="2016-12-15T09:50:00Z"/>
          <w:rFonts w:ascii="Calibri" w:hAnsi="Calibri" w:cs="Calibri"/>
          <w:iCs/>
          <w:sz w:val="22"/>
          <w:szCs w:val="22"/>
        </w:rPr>
      </w:pPr>
    </w:p>
    <w:p w14:paraId="62AF1B59" w14:textId="77777777" w:rsidR="000A77EC" w:rsidRPr="00A54057" w:rsidRDefault="000A77EC">
      <w:pPr>
        <w:pStyle w:val="R-Normal"/>
        <w:rPr>
          <w:del w:id="1180" w:author="Qian Zhou" w:date="2016-12-15T09:50:00Z"/>
          <w:rFonts w:ascii="Calibri" w:hAnsi="Calibri" w:cs="Calibri"/>
          <w:iCs/>
          <w:sz w:val="22"/>
          <w:szCs w:val="22"/>
        </w:rPr>
      </w:pPr>
    </w:p>
    <w:tbl>
      <w:tblPr>
        <w:tblStyle w:val="LightList"/>
        <w:tblW w:w="0" w:type="auto"/>
        <w:tblLook w:val="04A0" w:firstRow="1" w:lastRow="0" w:firstColumn="1" w:lastColumn="0" w:noHBand="0" w:noVBand="1"/>
      </w:tblPr>
      <w:tblGrid>
        <w:gridCol w:w="6848"/>
      </w:tblGrid>
      <w:tr w:rsidR="005251B3" w:rsidRPr="00A54057" w14:paraId="43663001" w14:textId="77777777" w:rsidTr="00304CB4">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848" w:type="dxa"/>
          </w:tcPr>
          <w:p w14:paraId="72B9224F" w14:textId="77777777" w:rsidR="005251B3" w:rsidRPr="00A54057" w:rsidRDefault="005251B3" w:rsidP="006E34EF">
            <w:pPr>
              <w:jc w:val="center"/>
              <w:rPr>
                <w:rFonts w:cs="Calibri"/>
                <w:b/>
                <w:sz w:val="22"/>
                <w:szCs w:val="22"/>
              </w:rPr>
            </w:pPr>
            <w:r w:rsidRPr="00A54057">
              <w:rPr>
                <w:rFonts w:cs="Calibri"/>
                <w:sz w:val="22"/>
                <w:szCs w:val="22"/>
              </w:rPr>
              <w:t>Actor Actions</w:t>
            </w:r>
          </w:p>
        </w:tc>
      </w:tr>
      <w:tr w:rsidR="005251B3" w:rsidRPr="00A54057" w14:paraId="073A666E" w14:textId="77777777" w:rsidTr="00304CB4">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848" w:type="dxa"/>
          </w:tcPr>
          <w:p w14:paraId="424C6138" w14:textId="77777777" w:rsidR="005251B3" w:rsidRPr="00A54057" w:rsidRDefault="005251B3" w:rsidP="000E67C8">
            <w:pPr>
              <w:rPr>
                <w:rFonts w:cs="Calibri"/>
                <w:b/>
                <w:sz w:val="22"/>
                <w:szCs w:val="22"/>
              </w:rPr>
            </w:pPr>
            <w:r w:rsidRPr="00A54057">
              <w:rPr>
                <w:rFonts w:cs="Calibri"/>
                <w:sz w:val="22"/>
                <w:szCs w:val="22"/>
              </w:rPr>
              <w:t>1. The player won the game.</w:t>
            </w:r>
          </w:p>
        </w:tc>
      </w:tr>
    </w:tbl>
    <w:p w14:paraId="66784F91" w14:textId="7883DA35" w:rsidR="00E068C5" w:rsidRPr="00D631D6" w:rsidRDefault="006E34EF" w:rsidP="00D631D6">
      <w:pPr>
        <w:pStyle w:val="Yazstilim"/>
        <w:ind w:left="720" w:firstLine="720"/>
        <w:jc w:val="left"/>
        <w:rPr>
          <w:b/>
          <w:sz w:val="18"/>
          <w:rPrChange w:id="1181" w:author="Qian Zhou" w:date="2016-12-15T09:50:00Z">
            <w:rPr>
              <w:rFonts w:cs="Calibri"/>
              <w:sz w:val="22"/>
              <w:szCs w:val="22"/>
            </w:rPr>
          </w:rPrChange>
        </w:rPr>
        <w:pPrChange w:id="1182" w:author="Qian Zhou" w:date="2016-12-15T09:50:00Z">
          <w:pPr/>
        </w:pPrChange>
      </w:pPr>
      <w:del w:id="1183" w:author="Qian Zhou" w:date="2016-12-15T09:50:00Z">
        <w:r>
          <w:rPr>
            <w:rFonts w:cs="Calibri"/>
            <w:szCs w:val="22"/>
          </w:rPr>
          <w:delText xml:space="preserve">                       </w:delText>
        </w:r>
      </w:del>
      <w:r w:rsidRPr="00D631D6">
        <w:rPr>
          <w:b/>
          <w:sz w:val="18"/>
          <w:rPrChange w:id="1184" w:author="Qian Zhou" w:date="2016-12-15T09:50:00Z">
            <w:rPr>
              <w:rFonts w:cs="Calibri"/>
              <w:sz w:val="22"/>
              <w:szCs w:val="22"/>
            </w:rPr>
          </w:rPrChange>
        </w:rPr>
        <w:t xml:space="preserve">Table </w:t>
      </w:r>
      <w:ins w:id="1185" w:author="Qian Zhou" w:date="2016-12-15T09:50:00Z">
        <w:r w:rsidR="00393E72" w:rsidRPr="00D631D6">
          <w:rPr>
            <w:b/>
            <w:sz w:val="18"/>
            <w:szCs w:val="18"/>
          </w:rPr>
          <w:t>17</w:t>
        </w:r>
      </w:ins>
      <w:del w:id="1186" w:author="Qian Zhou" w:date="2016-12-15T09:50:00Z">
        <w:r w:rsidR="008069A5">
          <w:rPr>
            <w:rFonts w:cs="Calibri"/>
            <w:szCs w:val="22"/>
          </w:rPr>
          <w:delText>9</w:delText>
        </w:r>
      </w:del>
      <w:r w:rsidRPr="00D631D6">
        <w:rPr>
          <w:b/>
          <w:sz w:val="18"/>
          <w:rPrChange w:id="1187" w:author="Qian Zhou" w:date="2016-12-15T09:50:00Z">
            <w:rPr>
              <w:rFonts w:cs="Calibri"/>
              <w:sz w:val="22"/>
              <w:szCs w:val="22"/>
            </w:rPr>
          </w:rPrChange>
        </w:rPr>
        <w:t>. Actor Actions in Winning Condition</w:t>
      </w:r>
    </w:p>
    <w:tbl>
      <w:tblPr>
        <w:tblStyle w:val="LightList"/>
        <w:tblW w:w="0" w:type="auto"/>
        <w:tblLook w:val="04A0" w:firstRow="1" w:lastRow="0" w:firstColumn="1" w:lastColumn="0" w:noHBand="0" w:noVBand="1"/>
      </w:tblPr>
      <w:tblGrid>
        <w:gridCol w:w="6848"/>
      </w:tblGrid>
      <w:tr w:rsidR="008B7759" w:rsidRPr="00A54057" w14:paraId="2C2E8349" w14:textId="77777777" w:rsidTr="00CA4236">
        <w:trPr>
          <w:cnfStyle w:val="100000000000" w:firstRow="1" w:lastRow="0" w:firstColumn="0" w:lastColumn="0" w:oddVBand="0" w:evenVBand="0" w:oddHBand="0" w:evenHBand="0" w:firstRowFirstColumn="0" w:firstRowLastColumn="0" w:lastRowFirstColumn="0" w:lastRowLastColumn="0"/>
          <w:trHeight w:val="167"/>
          <w:ins w:id="1188" w:author="Qian Zhou" w:date="2016-12-15T09:50:00Z"/>
        </w:trPr>
        <w:tc>
          <w:tcPr>
            <w:cnfStyle w:val="001000000000" w:firstRow="0" w:lastRow="0" w:firstColumn="1" w:lastColumn="0" w:oddVBand="0" w:evenVBand="0" w:oddHBand="0" w:evenHBand="0" w:firstRowFirstColumn="0" w:firstRowLastColumn="0" w:lastRowFirstColumn="0" w:lastRowLastColumn="0"/>
            <w:tcW w:w="6848" w:type="dxa"/>
          </w:tcPr>
          <w:p w14:paraId="75572B8C" w14:textId="77777777" w:rsidR="008B7759" w:rsidRPr="00A54057" w:rsidRDefault="008B7759" w:rsidP="00CA4236">
            <w:pPr>
              <w:jc w:val="center"/>
              <w:rPr>
                <w:ins w:id="1189" w:author="Qian Zhou" w:date="2016-12-15T09:50:00Z"/>
                <w:rFonts w:cs="Calibri"/>
                <w:b/>
                <w:sz w:val="22"/>
                <w:szCs w:val="22"/>
              </w:rPr>
            </w:pPr>
            <w:ins w:id="1190" w:author="Qian Zhou" w:date="2016-12-15T09:50:00Z">
              <w:r>
                <w:rPr>
                  <w:rFonts w:cs="Calibri"/>
                  <w:sz w:val="22"/>
                  <w:szCs w:val="22"/>
                </w:rPr>
                <w:t>System</w:t>
              </w:r>
              <w:r w:rsidRPr="00A54057">
                <w:rPr>
                  <w:rFonts w:cs="Calibri"/>
                  <w:sz w:val="22"/>
                  <w:szCs w:val="22"/>
                </w:rPr>
                <w:t xml:space="preserve"> Actions</w:t>
              </w:r>
            </w:ins>
          </w:p>
        </w:tc>
      </w:tr>
      <w:tr w:rsidR="008B7759" w:rsidRPr="00A54057" w14:paraId="3C7E748C" w14:textId="77777777" w:rsidTr="00CA4236">
        <w:trPr>
          <w:cnfStyle w:val="000000100000" w:firstRow="0" w:lastRow="0" w:firstColumn="0" w:lastColumn="0" w:oddVBand="0" w:evenVBand="0" w:oddHBand="1" w:evenHBand="0" w:firstRowFirstColumn="0" w:firstRowLastColumn="0" w:lastRowFirstColumn="0" w:lastRowLastColumn="0"/>
          <w:trHeight w:val="324"/>
          <w:ins w:id="1191" w:author="Qian Zhou" w:date="2016-12-15T09:50:00Z"/>
        </w:trPr>
        <w:tc>
          <w:tcPr>
            <w:cnfStyle w:val="001000000000" w:firstRow="0" w:lastRow="0" w:firstColumn="1" w:lastColumn="0" w:oddVBand="0" w:evenVBand="0" w:oddHBand="0" w:evenHBand="0" w:firstRowFirstColumn="0" w:firstRowLastColumn="0" w:lastRowFirstColumn="0" w:lastRowLastColumn="0"/>
            <w:tcW w:w="6848" w:type="dxa"/>
          </w:tcPr>
          <w:p w14:paraId="0F6F50E1" w14:textId="77777777" w:rsidR="008B7759" w:rsidRPr="00A54057" w:rsidRDefault="00CB62D1" w:rsidP="00CA4236">
            <w:pPr>
              <w:rPr>
                <w:ins w:id="1192" w:author="Qian Zhou" w:date="2016-12-15T09:50:00Z"/>
                <w:rFonts w:cs="Calibri"/>
                <w:b/>
                <w:sz w:val="22"/>
                <w:szCs w:val="22"/>
              </w:rPr>
            </w:pPr>
            <w:ins w:id="1193" w:author="Qian Zhou" w:date="2016-12-15T09:50:00Z">
              <w:r>
                <w:rPr>
                  <w:rFonts w:cs="Calibri"/>
                  <w:sz w:val="22"/>
                  <w:szCs w:val="22"/>
                </w:rPr>
                <w:t>1. System displays the status of the game.</w:t>
              </w:r>
            </w:ins>
          </w:p>
        </w:tc>
      </w:tr>
      <w:tr w:rsidR="00CB62D1" w:rsidRPr="00A54057" w14:paraId="60A915C9" w14:textId="77777777" w:rsidTr="00CA4236">
        <w:trPr>
          <w:trHeight w:val="324"/>
          <w:ins w:id="1194" w:author="Qian Zhou" w:date="2016-12-15T09:50:00Z"/>
        </w:trPr>
        <w:tc>
          <w:tcPr>
            <w:cnfStyle w:val="001000000000" w:firstRow="0" w:lastRow="0" w:firstColumn="1" w:lastColumn="0" w:oddVBand="0" w:evenVBand="0" w:oddHBand="0" w:evenHBand="0" w:firstRowFirstColumn="0" w:firstRowLastColumn="0" w:lastRowFirstColumn="0" w:lastRowLastColumn="0"/>
            <w:tcW w:w="6848" w:type="dxa"/>
          </w:tcPr>
          <w:p w14:paraId="5A49EA29" w14:textId="77777777" w:rsidR="00CB62D1" w:rsidRDefault="00CB62D1" w:rsidP="00A94919">
            <w:pPr>
              <w:rPr>
                <w:ins w:id="1195" w:author="Qian Zhou" w:date="2016-12-15T09:50:00Z"/>
                <w:rFonts w:cs="Calibri"/>
                <w:sz w:val="22"/>
                <w:szCs w:val="22"/>
              </w:rPr>
            </w:pPr>
            <w:ins w:id="1196" w:author="Qian Zhou" w:date="2016-12-15T09:50:00Z">
              <w:r>
                <w:rPr>
                  <w:rFonts w:cs="Calibri"/>
                  <w:sz w:val="22"/>
                  <w:szCs w:val="22"/>
                </w:rPr>
                <w:t>2. System displays the</w:t>
              </w:r>
              <w:r w:rsidR="00AB1CB1">
                <w:rPr>
                  <w:rFonts w:cs="Calibri"/>
                  <w:sz w:val="22"/>
                  <w:szCs w:val="22"/>
                </w:rPr>
                <w:t xml:space="preserve"> </w:t>
              </w:r>
              <w:r>
                <w:rPr>
                  <w:rFonts w:cs="Calibri"/>
                  <w:sz w:val="22"/>
                  <w:szCs w:val="22"/>
                </w:rPr>
                <w:t>Main map with level</w:t>
              </w:r>
              <w:r w:rsidR="00A94919">
                <w:rPr>
                  <w:rFonts w:cs="Calibri"/>
                  <w:sz w:val="22"/>
                  <w:szCs w:val="22"/>
                </w:rPr>
                <w:t>s</w:t>
              </w:r>
              <w:r>
                <w:rPr>
                  <w:rFonts w:cs="Calibri"/>
                  <w:sz w:val="22"/>
                  <w:szCs w:val="22"/>
                </w:rPr>
                <w:t>.</w:t>
              </w:r>
            </w:ins>
          </w:p>
        </w:tc>
      </w:tr>
      <w:tr w:rsidR="00CB62D1" w:rsidRPr="00A54057" w14:paraId="439F27C2" w14:textId="77777777" w:rsidTr="00CA4236">
        <w:trPr>
          <w:cnfStyle w:val="000000100000" w:firstRow="0" w:lastRow="0" w:firstColumn="0" w:lastColumn="0" w:oddVBand="0" w:evenVBand="0" w:oddHBand="1" w:evenHBand="0" w:firstRowFirstColumn="0" w:firstRowLastColumn="0" w:lastRowFirstColumn="0" w:lastRowLastColumn="0"/>
          <w:trHeight w:val="324"/>
          <w:ins w:id="1197" w:author="Qian Zhou" w:date="2016-12-15T09:50:00Z"/>
        </w:trPr>
        <w:tc>
          <w:tcPr>
            <w:cnfStyle w:val="001000000000" w:firstRow="0" w:lastRow="0" w:firstColumn="1" w:lastColumn="0" w:oddVBand="0" w:evenVBand="0" w:oddHBand="0" w:evenHBand="0" w:firstRowFirstColumn="0" w:firstRowLastColumn="0" w:lastRowFirstColumn="0" w:lastRowLastColumn="0"/>
            <w:tcW w:w="6848" w:type="dxa"/>
          </w:tcPr>
          <w:p w14:paraId="51B5B9A1" w14:textId="77777777" w:rsidR="00CB62D1" w:rsidRDefault="006753B6" w:rsidP="00CA4236">
            <w:pPr>
              <w:rPr>
                <w:ins w:id="1198" w:author="Qian Zhou" w:date="2016-12-15T09:50:00Z"/>
                <w:rFonts w:cs="Calibri"/>
                <w:sz w:val="22"/>
                <w:szCs w:val="22"/>
              </w:rPr>
            </w:pPr>
            <w:ins w:id="1199" w:author="Qian Zhou" w:date="2016-12-15T09:50:00Z">
              <w:r>
                <w:rPr>
                  <w:rFonts w:cs="Calibri"/>
                  <w:sz w:val="22"/>
                  <w:szCs w:val="22"/>
                </w:rPr>
                <w:t>3. System displays the scoreboard with details.</w:t>
              </w:r>
            </w:ins>
          </w:p>
        </w:tc>
      </w:tr>
      <w:tr w:rsidR="00895121" w:rsidRPr="00A54057" w14:paraId="65A5F2DE" w14:textId="77777777" w:rsidTr="00CA4236">
        <w:trPr>
          <w:trHeight w:val="324"/>
          <w:ins w:id="1200" w:author="Qian Zhou" w:date="2016-12-15T09:50:00Z"/>
        </w:trPr>
        <w:tc>
          <w:tcPr>
            <w:cnfStyle w:val="001000000000" w:firstRow="0" w:lastRow="0" w:firstColumn="1" w:lastColumn="0" w:oddVBand="0" w:evenVBand="0" w:oddHBand="0" w:evenHBand="0" w:firstRowFirstColumn="0" w:firstRowLastColumn="0" w:lastRowFirstColumn="0" w:lastRowLastColumn="0"/>
            <w:tcW w:w="6848" w:type="dxa"/>
          </w:tcPr>
          <w:p w14:paraId="4BC52840" w14:textId="77777777" w:rsidR="00895121" w:rsidRDefault="00895121" w:rsidP="00CA4236">
            <w:pPr>
              <w:rPr>
                <w:ins w:id="1201" w:author="Qian Zhou" w:date="2016-12-15T09:50:00Z"/>
                <w:rFonts w:cs="Calibri"/>
                <w:sz w:val="22"/>
                <w:szCs w:val="22"/>
              </w:rPr>
            </w:pPr>
            <w:ins w:id="1202" w:author="Qian Zhou" w:date="2016-12-15T09:50:00Z">
              <w:r>
                <w:rPr>
                  <w:rFonts w:cs="Calibri"/>
                  <w:sz w:val="22"/>
                  <w:szCs w:val="22"/>
                </w:rPr>
                <w:t>4. System displays the “You lose” message if another user exists first.</w:t>
              </w:r>
            </w:ins>
          </w:p>
        </w:tc>
      </w:tr>
    </w:tbl>
    <w:p w14:paraId="2A6323C3" w14:textId="77777777" w:rsidR="00D50BF6" w:rsidRDefault="002A4ADF" w:rsidP="00D631D6">
      <w:pPr>
        <w:pStyle w:val="Yazstilim"/>
        <w:ind w:left="720" w:firstLine="720"/>
        <w:rPr>
          <w:ins w:id="1203" w:author="Qian Zhou" w:date="2016-12-15T09:50:00Z"/>
          <w:b/>
        </w:rPr>
      </w:pPr>
      <w:ins w:id="1204" w:author="Qian Zhou" w:date="2016-12-15T09:50:00Z">
        <w:r w:rsidRPr="00D631D6">
          <w:rPr>
            <w:b/>
            <w:sz w:val="18"/>
          </w:rPr>
          <w:t>Table 18. System Actions in Winning Condition</w:t>
        </w:r>
        <w:r w:rsidRPr="002A4ADF">
          <w:rPr>
            <w:b/>
          </w:rPr>
          <w:t xml:space="preserve">     </w:t>
        </w:r>
      </w:ins>
    </w:p>
    <w:p w14:paraId="30916410" w14:textId="77777777" w:rsidR="006E34EF" w:rsidRDefault="006E34EF" w:rsidP="00B65C8C"/>
    <w:p w14:paraId="54B8935A" w14:textId="77777777" w:rsidR="00EA67F1" w:rsidRPr="008332F6" w:rsidRDefault="005C3BA9" w:rsidP="00CA0BAA">
      <w:pPr>
        <w:pStyle w:val="H2"/>
        <w:rPr>
          <w:rPrChange w:id="1205" w:author="Mattsi" w:date="2016-12-15T09:50:00Z">
            <w:rPr>
              <w:u w:val="single"/>
            </w:rPr>
          </w:rPrChange>
        </w:rPr>
        <w:pPrChange w:id="1206" w:author="Mattsi" w:date="2016-12-15T09:50:00Z">
          <w:pPr>
            <w:jc w:val="center"/>
          </w:pPr>
        </w:pPrChange>
      </w:pPr>
      <w:bookmarkStart w:id="1207" w:name="_Toc469560275"/>
      <w:r w:rsidRPr="008332F6">
        <w:rPr>
          <w:rPrChange w:id="1208" w:author="Mattsi" w:date="2016-12-15T09:50:00Z">
            <w:rPr>
              <w:u w:val="single"/>
            </w:rPr>
          </w:rPrChange>
        </w:rPr>
        <w:t>Process</w:t>
      </w:r>
      <w:r w:rsidR="00B31D77" w:rsidRPr="008332F6">
        <w:rPr>
          <w:rPrChange w:id="1209" w:author="Mattsi" w:date="2016-12-15T09:50:00Z">
            <w:rPr>
              <w:u w:val="single"/>
            </w:rPr>
          </w:rPrChange>
        </w:rPr>
        <w:t xml:space="preserve"> </w:t>
      </w:r>
      <w:r w:rsidRPr="008332F6">
        <w:rPr>
          <w:rPrChange w:id="1210" w:author="Mattsi" w:date="2016-12-15T09:50:00Z">
            <w:rPr>
              <w:u w:val="single"/>
            </w:rPr>
          </w:rPrChange>
        </w:rPr>
        <w:t>of</w:t>
      </w:r>
      <w:r w:rsidR="00B31D77" w:rsidRPr="008332F6">
        <w:rPr>
          <w:rPrChange w:id="1211" w:author="Mattsi" w:date="2016-12-15T09:50:00Z">
            <w:rPr>
              <w:u w:val="single"/>
            </w:rPr>
          </w:rPrChange>
        </w:rPr>
        <w:t xml:space="preserve"> </w:t>
      </w:r>
      <w:r w:rsidRPr="008332F6">
        <w:rPr>
          <w:rPrChange w:id="1212" w:author="Mattsi" w:date="2016-12-15T09:50:00Z">
            <w:rPr>
              <w:u w:val="single"/>
            </w:rPr>
          </w:rPrChange>
        </w:rPr>
        <w:t>the</w:t>
      </w:r>
      <w:r w:rsidR="00B31D77" w:rsidRPr="008332F6">
        <w:rPr>
          <w:rPrChange w:id="1213" w:author="Mattsi" w:date="2016-12-15T09:50:00Z">
            <w:rPr>
              <w:u w:val="single"/>
            </w:rPr>
          </w:rPrChange>
        </w:rPr>
        <w:t xml:space="preserve"> Use Case Creation</w:t>
      </w:r>
      <w:bookmarkEnd w:id="1207"/>
    </w:p>
    <w:p w14:paraId="385FC602" w14:textId="77777777" w:rsidR="00812FE8" w:rsidRPr="008332F6" w:rsidRDefault="00812FE8" w:rsidP="00812FE8">
      <w:pPr>
        <w:rPr>
          <w:ins w:id="1214" w:author="Qian Zhou" w:date="2016-12-15T09:50:00Z"/>
          <w:u w:val="single"/>
        </w:rPr>
      </w:pPr>
    </w:p>
    <w:p w14:paraId="47F9BFDB" w14:textId="144717DA" w:rsidR="002D7B02" w:rsidRPr="00B65C8C" w:rsidRDefault="000A7E3E" w:rsidP="00812FE8">
      <w:pPr>
        <w:pStyle w:val="Yazstilim"/>
        <w:numPr>
          <w:ilvl w:val="0"/>
          <w:numId w:val="35"/>
        </w:numPr>
        <w:pPrChange w:id="1215" w:author="Qian Zhou" w:date="2016-12-15T09:50:00Z">
          <w:pPr>
            <w:pStyle w:val="Yazstilim"/>
          </w:pPr>
        </w:pPrChange>
      </w:pPr>
      <w:r w:rsidRPr="00B65C8C">
        <w:t xml:space="preserve">User </w:t>
      </w:r>
      <w:r w:rsidR="000C726D" w:rsidRPr="00B65C8C">
        <w:t>stories are</w:t>
      </w:r>
      <w:r w:rsidRPr="00B65C8C">
        <w:t xml:space="preserve"> great for understanding of what actually clients want. Development teams </w:t>
      </w:r>
      <w:r w:rsidR="000C726D" w:rsidRPr="00B65C8C">
        <w:t xml:space="preserve">can </w:t>
      </w:r>
      <w:r w:rsidRPr="00B65C8C">
        <w:t>ask who,</w:t>
      </w:r>
      <w:r w:rsidR="000C726D" w:rsidRPr="00B65C8C">
        <w:t xml:space="preserve"> </w:t>
      </w:r>
      <w:r w:rsidRPr="00B65C8C">
        <w:t>what and why questions to</w:t>
      </w:r>
      <w:r w:rsidR="000C726D" w:rsidRPr="00B65C8C">
        <w:t xml:space="preserve"> </w:t>
      </w:r>
      <w:r w:rsidR="00742DB8">
        <w:t xml:space="preserve">the </w:t>
      </w:r>
      <w:r w:rsidR="000C726D" w:rsidRPr="00B65C8C">
        <w:t>clients to</w:t>
      </w:r>
      <w:r w:rsidRPr="00B65C8C">
        <w:t xml:space="preserve"> understand</w:t>
      </w:r>
      <w:r w:rsidR="000C726D" w:rsidRPr="00B65C8C">
        <w:t xml:space="preserve"> their</w:t>
      </w:r>
      <w:r w:rsidRPr="00B65C8C">
        <w:t xml:space="preserve"> requirements. It should be written in </w:t>
      </w:r>
      <w:r w:rsidR="000C726D" w:rsidRPr="00B65C8C">
        <w:t>non-technical format</w:t>
      </w:r>
      <w:r w:rsidRPr="00B65C8C">
        <w:t xml:space="preserve">. </w:t>
      </w:r>
      <w:r w:rsidR="002D1877">
        <w:t>By creating use</w:t>
      </w:r>
      <w:r w:rsidR="000A77EC">
        <w:t>r stories</w:t>
      </w:r>
      <w:r w:rsidR="000C726D" w:rsidRPr="00B65C8C">
        <w:t>, target goals can be reached more</w:t>
      </w:r>
      <w:r w:rsidR="00577FE0">
        <w:t xml:space="preserve"> efficiently</w:t>
      </w:r>
      <w:ins w:id="1216" w:author="Qian Zhou" w:date="2016-12-15T09:50:00Z">
        <w:r w:rsidR="00BE7E6E">
          <w:rPr>
            <w:rFonts w:asciiTheme="minorHAnsi" w:hAnsiTheme="minorHAnsi" w:cstheme="minorHAnsi"/>
          </w:rPr>
          <w:t xml:space="preserve"> </w:t>
        </w:r>
        <w:r w:rsidR="00386776" w:rsidRPr="00386776">
          <w:rPr>
            <w:rStyle w:val="lookup-resultcontent"/>
            <w:rFonts w:asciiTheme="minorHAnsi" w:hAnsiTheme="minorHAnsi" w:cstheme="minorHAnsi"/>
          </w:rPr>
          <w:t>(</w:t>
        </w:r>
        <w:r w:rsidR="00386776" w:rsidRPr="00386776">
          <w:rPr>
            <w:rStyle w:val="lookup-resultcontent"/>
            <w:rFonts w:asciiTheme="minorHAnsi" w:hAnsiTheme="minorHAnsi" w:cstheme="minorHAnsi"/>
            <w:iCs/>
          </w:rPr>
          <w:t>Writing effective use case</w:t>
        </w:r>
        <w:r w:rsidR="00386776" w:rsidRPr="00386776">
          <w:rPr>
            <w:rStyle w:val="lookup-resultcontent"/>
            <w:rFonts w:asciiTheme="minorHAnsi" w:hAnsiTheme="minorHAnsi" w:cstheme="minorHAnsi"/>
          </w:rPr>
          <w:t>, 2016)</w:t>
        </w:r>
        <w:r w:rsidR="00386776">
          <w:rPr>
            <w:rStyle w:val="lookup-resultcontent"/>
            <w:rFonts w:ascii="Helvetica" w:hAnsi="Helvetica"/>
            <w:color w:val="505050"/>
          </w:rPr>
          <w:t>.</w:t>
        </w:r>
      </w:ins>
      <w:del w:id="1217" w:author="Qian Zhou" w:date="2016-12-15T09:50:00Z">
        <w:r w:rsidR="000C726D" w:rsidRPr="00B65C8C">
          <w:delText>.</w:delText>
        </w:r>
        <w:r w:rsidR="00521A0E">
          <w:delText xml:space="preserve"> </w:delText>
        </w:r>
        <w:r w:rsidR="003F6158">
          <w:delText>[3]</w:delText>
        </w:r>
      </w:del>
      <w:r w:rsidR="002D1877">
        <w:rPr>
          <w:rStyle w:val="lookup-resultcontent"/>
          <w:rFonts w:ascii="Helvetica" w:hAnsi="Helvetica"/>
          <w:color w:val="505050"/>
          <w:rPrChange w:id="1218" w:author="Qian Zhou" w:date="2016-12-15T09:50:00Z">
            <w:rPr/>
          </w:rPrChange>
        </w:rPr>
        <w:t xml:space="preserve"> </w:t>
      </w:r>
      <w:r w:rsidR="002D1877">
        <w:t xml:space="preserve">According to </w:t>
      </w:r>
      <w:r w:rsidR="00F72DA5">
        <w:t>Cockburn</w:t>
      </w:r>
      <w:r w:rsidR="00E4535A">
        <w:t xml:space="preserve"> in </w:t>
      </w:r>
      <w:r w:rsidR="00D159CF">
        <w:t>the</w:t>
      </w:r>
      <w:r w:rsidR="00E4535A">
        <w:t xml:space="preserve"> use case</w:t>
      </w:r>
      <w:r w:rsidR="00D159CF">
        <w:t>s</w:t>
      </w:r>
      <w:ins w:id="1219" w:author="Qian Zhou" w:date="2016-12-15T09:50:00Z">
        <w:r w:rsidR="00F406DC">
          <w:t>;</w:t>
        </w:r>
      </w:ins>
      <w:del w:id="1220" w:author="Qian Zhou" w:date="2016-12-15T09:50:00Z">
        <w:r w:rsidR="00D159CF">
          <w:delText>,</w:delText>
        </w:r>
      </w:del>
      <w:r w:rsidR="00F72DA5">
        <w:t xml:space="preserve"> actors</w:t>
      </w:r>
      <w:r w:rsidR="002D1877">
        <w:t xml:space="preserve"> have goals under the declared system responsibilities. And </w:t>
      </w:r>
      <w:r w:rsidR="006C2EB4">
        <w:t>scena</w:t>
      </w:r>
      <w:r w:rsidR="002D1877">
        <w:t>ri</w:t>
      </w:r>
      <w:r w:rsidR="006C2EB4">
        <w:t>o</w:t>
      </w:r>
      <w:r w:rsidR="002D1877">
        <w:t>s have a particular result with the respect to the goal.</w:t>
      </w:r>
    </w:p>
    <w:p w14:paraId="4CD6A4AD" w14:textId="77777777" w:rsidR="00D50BF6" w:rsidRDefault="00CC6404" w:rsidP="00812FE8">
      <w:pPr>
        <w:pStyle w:val="Yazstilim"/>
        <w:numPr>
          <w:ilvl w:val="0"/>
          <w:numId w:val="35"/>
        </w:numPr>
        <w:rPr>
          <w:ins w:id="1221" w:author="Qian Zhou" w:date="2016-12-15T09:50:00Z"/>
        </w:rPr>
      </w:pPr>
      <w:ins w:id="1222" w:author="Qian Zhou" w:date="2016-12-15T09:50:00Z">
        <w:r>
          <w:t>For Dungeon</w:t>
        </w:r>
      </w:ins>
      <w:del w:id="1223" w:author="Qian Zhou" w:date="2016-12-15T09:50:00Z">
        <w:r w:rsidR="0000630F" w:rsidRPr="0000630F">
          <w:delText>In the light</w:delText>
        </w:r>
      </w:del>
      <w:r w:rsidR="0000630F" w:rsidRPr="0000630F">
        <w:t xml:space="preserve"> of </w:t>
      </w:r>
      <w:ins w:id="1224" w:author="Qian Zhou" w:date="2016-12-15T09:50:00Z">
        <w:r>
          <w:t>Dooom game</w:t>
        </w:r>
      </w:ins>
      <w:del w:id="1225" w:author="Qian Zhou" w:date="2016-12-15T09:50:00Z">
        <w:r w:rsidR="0000630F" w:rsidRPr="0000630F">
          <w:delText>this information</w:delText>
        </w:r>
      </w:del>
      <w:r w:rsidR="00300AE0">
        <w:t>,</w:t>
      </w:r>
      <w:r w:rsidR="0000630F">
        <w:t xml:space="preserve"> </w:t>
      </w:r>
      <w:r w:rsidR="00AA7F77" w:rsidRPr="00B65C8C">
        <w:t>use</w:t>
      </w:r>
      <w:r w:rsidR="00300AE0">
        <w:t>r stories</w:t>
      </w:r>
      <w:r w:rsidR="00EA67F1" w:rsidRPr="00B65C8C">
        <w:t xml:space="preserve"> are discussed in the brain-storming sessions</w:t>
      </w:r>
      <w:r w:rsidR="00F92645" w:rsidRPr="00B65C8C">
        <w:t xml:space="preserve"> in the sprint meetings</w:t>
      </w:r>
      <w:r w:rsidR="00EA67F1" w:rsidRPr="00B65C8C">
        <w:t>.</w:t>
      </w:r>
    </w:p>
    <w:p w14:paraId="617852AB" w14:textId="77777777" w:rsidR="00D50BF6" w:rsidRDefault="00F92645" w:rsidP="00812FE8">
      <w:pPr>
        <w:pStyle w:val="Yazstilim"/>
        <w:numPr>
          <w:ilvl w:val="0"/>
          <w:numId w:val="35"/>
        </w:numPr>
        <w:rPr>
          <w:ins w:id="1226" w:author="Qian Zhou" w:date="2016-12-15T09:50:00Z"/>
        </w:rPr>
      </w:pPr>
      <w:del w:id="1227" w:author="Qian Zhou" w:date="2016-12-15T09:50:00Z">
        <w:r w:rsidRPr="00B65C8C">
          <w:delText xml:space="preserve"> </w:delText>
        </w:r>
      </w:del>
      <w:r w:rsidR="00AA7F77" w:rsidRPr="00B65C8C">
        <w:t>Cases</w:t>
      </w:r>
      <w:r w:rsidRPr="00B65C8C">
        <w:t xml:space="preserve"> are</w:t>
      </w:r>
      <w:r w:rsidR="00F3447E" w:rsidRPr="00B65C8C">
        <w:t xml:space="preserve"> written on the blackboard.</w:t>
      </w:r>
      <w:r w:rsidR="0062223E" w:rsidRPr="00B65C8C">
        <w:t xml:space="preserve"> </w:t>
      </w:r>
    </w:p>
    <w:p w14:paraId="08D923E8" w14:textId="77777777" w:rsidR="00D50BF6" w:rsidRDefault="0062223E" w:rsidP="00812FE8">
      <w:pPr>
        <w:pStyle w:val="Yazstilim"/>
        <w:numPr>
          <w:ilvl w:val="0"/>
          <w:numId w:val="35"/>
        </w:numPr>
        <w:rPr>
          <w:ins w:id="1228" w:author="Qian Zhou" w:date="2016-12-15T09:50:00Z"/>
        </w:rPr>
      </w:pPr>
      <w:r w:rsidRPr="00B65C8C">
        <w:t>As a result of</w:t>
      </w:r>
      <w:r w:rsidR="006F44C5">
        <w:t xml:space="preserve"> the</w:t>
      </w:r>
      <w:r w:rsidRPr="00B65C8C">
        <w:t xml:space="preserve"> first discussion, i</w:t>
      </w:r>
      <w:r w:rsidR="00947CEF">
        <w:t>n an</w:t>
      </w:r>
      <w:r w:rsidR="00F92645" w:rsidRPr="00B65C8C">
        <w:t xml:space="preserve"> online game</w:t>
      </w:r>
      <w:r w:rsidR="00EA20DE" w:rsidRPr="00B65C8C">
        <w:t>,</w:t>
      </w:r>
      <w:r w:rsidR="00F92645" w:rsidRPr="00B65C8C">
        <w:t xml:space="preserve"> player should</w:t>
      </w:r>
      <w:r w:rsidR="00EA20DE" w:rsidRPr="00B65C8C">
        <w:t xml:space="preserve"> </w:t>
      </w:r>
      <w:r w:rsidR="00F92645" w:rsidRPr="00B65C8C">
        <w:t>see</w:t>
      </w:r>
      <w:r w:rsidR="00EA20DE" w:rsidRPr="00B65C8C">
        <w:t xml:space="preserve"> first</w:t>
      </w:r>
      <w:r w:rsidR="00EF3977">
        <w:t>ly</w:t>
      </w:r>
      <w:r w:rsidR="00F92645" w:rsidRPr="00B65C8C">
        <w:t xml:space="preserve"> login and registration. For making process simpler</w:t>
      </w:r>
      <w:r w:rsidR="00EA20DE" w:rsidRPr="00B65C8C">
        <w:t>,</w:t>
      </w:r>
      <w:r w:rsidR="00F92645" w:rsidRPr="00B65C8C">
        <w:t xml:space="preserve"> </w:t>
      </w:r>
      <w:r w:rsidR="005B3E24" w:rsidRPr="00B65C8C">
        <w:t xml:space="preserve">in </w:t>
      </w:r>
      <w:ins w:id="1229" w:author="Qian Zhou" w:date="2016-12-15T09:50:00Z">
        <w:r w:rsidR="00A356DA">
          <w:t>the</w:t>
        </w:r>
        <w:r w:rsidR="005B3E24" w:rsidRPr="00B65C8C">
          <w:t xml:space="preserve"> </w:t>
        </w:r>
      </w:ins>
      <w:r w:rsidR="00F92645" w:rsidRPr="00B65C8C">
        <w:t>login page</w:t>
      </w:r>
      <w:r w:rsidR="00886D9F">
        <w:t>,</w:t>
      </w:r>
      <w:r w:rsidR="00F92645" w:rsidRPr="00B65C8C">
        <w:t xml:space="preserve"> only username and password should be entered</w:t>
      </w:r>
      <w:r w:rsidR="00EA20DE" w:rsidRPr="00B65C8C">
        <w:t xml:space="preserve">. If </w:t>
      </w:r>
      <w:r w:rsidR="00915418" w:rsidRPr="00B65C8C">
        <w:t>player</w:t>
      </w:r>
      <w:r w:rsidR="00EA20DE" w:rsidRPr="00B65C8C">
        <w:t xml:space="preserve"> is not registered</w:t>
      </w:r>
      <w:ins w:id="1230" w:author="Qian Zhou" w:date="2016-12-15T09:50:00Z">
        <w:r w:rsidR="00812FE8" w:rsidRPr="00B65C8C">
          <w:t>,</w:t>
        </w:r>
      </w:ins>
      <w:r w:rsidR="00EA20DE" w:rsidRPr="00B65C8C">
        <w:t xml:space="preserve"> then player should be linked to register page. Team </w:t>
      </w:r>
      <w:r w:rsidR="003B161E" w:rsidRPr="00B65C8C">
        <w:t>decided</w:t>
      </w:r>
      <w:r w:rsidR="00EA20DE" w:rsidRPr="00B65C8C">
        <w:t xml:space="preserve"> asking only username</w:t>
      </w:r>
      <w:del w:id="1231" w:author="Qian Zhou" w:date="2016-12-15T09:50:00Z">
        <w:r w:rsidR="00EA20DE" w:rsidRPr="00B65C8C">
          <w:delText>, email</w:delText>
        </w:r>
      </w:del>
      <w:r w:rsidR="00EA20DE" w:rsidRPr="00B65C8C">
        <w:t xml:space="preserve"> and </w:t>
      </w:r>
      <w:ins w:id="1232" w:author="Qian Zhou" w:date="2016-12-15T09:50:00Z">
        <w:r w:rsidR="00D50BF6">
          <w:t>two</w:t>
        </w:r>
        <w:r w:rsidR="00EA20DE" w:rsidRPr="00B65C8C">
          <w:t xml:space="preserve"> password</w:t>
        </w:r>
        <w:r w:rsidR="00D50BF6">
          <w:t>s</w:t>
        </w:r>
      </w:ins>
      <w:del w:id="1233" w:author="Qian Zhou" w:date="2016-12-15T09:50:00Z">
        <w:r w:rsidR="00EA20DE" w:rsidRPr="00B65C8C">
          <w:delText>password</w:delText>
        </w:r>
      </w:del>
      <w:r w:rsidR="00EA20DE" w:rsidRPr="00B65C8C">
        <w:t xml:space="preserve"> from user.</w:t>
      </w:r>
      <w:r w:rsidR="004F726B" w:rsidRPr="00B65C8C">
        <w:t xml:space="preserve"> </w:t>
      </w:r>
    </w:p>
    <w:p w14:paraId="660692E7" w14:textId="77777777" w:rsidR="00D50BF6" w:rsidRDefault="004F726B" w:rsidP="00812FE8">
      <w:pPr>
        <w:pStyle w:val="Yazstilim"/>
        <w:numPr>
          <w:ilvl w:val="0"/>
          <w:numId w:val="35"/>
        </w:numPr>
        <w:rPr>
          <w:ins w:id="1234" w:author="Qian Zhou" w:date="2016-12-15T09:50:00Z"/>
        </w:rPr>
      </w:pPr>
      <w:del w:id="1235" w:author="Qian Zhou" w:date="2016-12-15T09:50:00Z">
        <w:r w:rsidRPr="00B65C8C">
          <w:delText>For connecting end user and our team</w:delText>
        </w:r>
        <w:r w:rsidR="00915418" w:rsidRPr="00B65C8C">
          <w:delText>, main page include</w:delText>
        </w:r>
        <w:r w:rsidR="00F74C19" w:rsidRPr="00B65C8C">
          <w:delText>s only</w:delText>
        </w:r>
        <w:r w:rsidRPr="00B65C8C">
          <w:delText xml:space="preserve"> single/multiplayer selection.</w:delText>
        </w:r>
        <w:r w:rsidR="0055532B" w:rsidRPr="00B65C8C">
          <w:delText xml:space="preserve"> </w:delText>
        </w:r>
      </w:del>
      <w:r w:rsidR="0055532B" w:rsidRPr="00B65C8C">
        <w:t>Scenarios are created</w:t>
      </w:r>
      <w:r w:rsidR="00915418" w:rsidRPr="00B65C8C">
        <w:t xml:space="preserve"> </w:t>
      </w:r>
      <w:ins w:id="1236" w:author="Qian Zhou" w:date="2016-12-15T09:50:00Z">
        <w:r w:rsidR="00120DA1">
          <w:t>according to</w:t>
        </w:r>
      </w:ins>
      <w:del w:id="1237" w:author="Qian Zhou" w:date="2016-12-15T09:50:00Z">
        <w:r w:rsidR="00915418" w:rsidRPr="00B65C8C">
          <w:delText>like</w:delText>
        </w:r>
      </w:del>
      <w:r w:rsidR="0055532B" w:rsidRPr="00B65C8C">
        <w:t xml:space="preserve"> what if user wants to exit in the</w:t>
      </w:r>
      <w:r w:rsidR="00E53A1F" w:rsidRPr="00B65C8C">
        <w:t xml:space="preserve"> main page. Then exit in the main login is decided</w:t>
      </w:r>
      <w:r w:rsidR="005B3E24" w:rsidRPr="00B65C8C">
        <w:t>, which</w:t>
      </w:r>
      <w:r w:rsidR="0055532B" w:rsidRPr="00B65C8C">
        <w:t xml:space="preserve"> is connected</w:t>
      </w:r>
      <w:r w:rsidR="00886D9F">
        <w:t xml:space="preserve"> to login page.</w:t>
      </w:r>
    </w:p>
    <w:p w14:paraId="53421E6E" w14:textId="0D4332F5" w:rsidR="00C305DE" w:rsidRDefault="00886D9F" w:rsidP="00812FE8">
      <w:pPr>
        <w:pStyle w:val="Yazstilim"/>
        <w:numPr>
          <w:ilvl w:val="0"/>
          <w:numId w:val="35"/>
        </w:numPr>
        <w:pPrChange w:id="1238" w:author="Qian Zhou" w:date="2016-12-15T09:50:00Z">
          <w:pPr>
            <w:pStyle w:val="Yazstilim"/>
          </w:pPr>
        </w:pPrChange>
      </w:pPr>
      <w:r>
        <w:t xml:space="preserve"> In</w:t>
      </w:r>
      <w:r w:rsidR="00243254" w:rsidRPr="00B65C8C">
        <w:t xml:space="preserve"> one</w:t>
      </w:r>
      <w:r w:rsidR="008E1CFF">
        <w:t xml:space="preserve"> of the</w:t>
      </w:r>
      <w:r w:rsidR="00243254" w:rsidRPr="00B65C8C">
        <w:t xml:space="preserve"> user scenario, n</w:t>
      </w:r>
      <w:r w:rsidR="0055532B" w:rsidRPr="00B65C8C">
        <w:t xml:space="preserve">ew users </w:t>
      </w:r>
      <w:r w:rsidR="00915418" w:rsidRPr="00B65C8C">
        <w:t>won</w:t>
      </w:r>
      <w:r w:rsidR="0055532B" w:rsidRPr="00B65C8C">
        <w:t>’t know how to play the</w:t>
      </w:r>
      <w:r w:rsidR="00243254" w:rsidRPr="00B65C8C">
        <w:t xml:space="preserve"> game</w:t>
      </w:r>
      <w:r w:rsidR="0055532B" w:rsidRPr="00B65C8C">
        <w:t>. Based on this</w:t>
      </w:r>
      <w:r w:rsidR="00011919" w:rsidRPr="00B65C8C">
        <w:t>,</w:t>
      </w:r>
      <w:r w:rsidR="00ED3F56" w:rsidRPr="00B65C8C">
        <w:t xml:space="preserve"> creating tutorial decision is made</w:t>
      </w:r>
      <w:r w:rsidR="0055532B" w:rsidRPr="00B65C8C">
        <w:t>.</w:t>
      </w:r>
      <w:r w:rsidR="00A339BA" w:rsidRPr="00B65C8C">
        <w:t xml:space="preserve"> </w:t>
      </w:r>
      <w:del w:id="1239" w:author="Qian Zhou" w:date="2016-12-15T09:50:00Z">
        <w:r w:rsidR="00A339BA" w:rsidRPr="00B65C8C">
          <w:delText xml:space="preserve">Adding timer to the game is cancelled due </w:delText>
        </w:r>
        <w:r w:rsidR="009523B7" w:rsidRPr="00B65C8C">
          <w:delText>to creating extra load</w:delText>
        </w:r>
        <w:r w:rsidR="00A339BA" w:rsidRPr="00B65C8C">
          <w:delText>.</w:delText>
        </w:r>
        <w:r w:rsidR="005B3E24" w:rsidRPr="00B65C8C">
          <w:delText xml:space="preserve"> Movement scenario includes which characters in the keyboard will be used</w:delText>
        </w:r>
        <w:r w:rsidR="007A37B4" w:rsidRPr="00B65C8C">
          <w:delText xml:space="preserve"> and movement is made until player encounter with the wall</w:delText>
        </w:r>
        <w:r w:rsidR="005B3E24" w:rsidRPr="00B65C8C">
          <w:delText>.</w:delText>
        </w:r>
        <w:r w:rsidR="00651DB0" w:rsidRPr="00B65C8C">
          <w:delText xml:space="preserve"> Game should be over when all the gold coins are collected by the player.</w:delText>
        </w:r>
        <w:r w:rsidR="00A77DDE" w:rsidRPr="00B65C8C">
          <w:delText xml:space="preserve"> Team decided to add different levels to the game</w:delText>
        </w:r>
        <w:r w:rsidR="001C4012" w:rsidRPr="00B65C8C">
          <w:delText xml:space="preserve"> after the single/multiplayer section</w:delText>
        </w:r>
        <w:r w:rsidR="00A77DDE" w:rsidRPr="00B65C8C">
          <w:delText>.</w:delText>
        </w:r>
        <w:r w:rsidR="005B3E24" w:rsidRPr="00B65C8C">
          <w:delText xml:space="preserve"> </w:delText>
        </w:r>
        <w:r w:rsidR="00E53A1F" w:rsidRPr="00B65C8C">
          <w:delText xml:space="preserve">Ending of the game is discussed </w:delText>
        </w:r>
        <w:r w:rsidR="00297768" w:rsidRPr="00B65C8C">
          <w:delText>therefore</w:delText>
        </w:r>
        <w:r w:rsidR="007A37B4" w:rsidRPr="00B65C8C">
          <w:delText xml:space="preserve"> exit </w:delText>
        </w:r>
        <w:r w:rsidR="00A15C02" w:rsidRPr="00B65C8C">
          <w:delText>use case</w:delText>
        </w:r>
        <w:r w:rsidR="007A37B4" w:rsidRPr="00B65C8C">
          <w:delText xml:space="preserve"> is created</w:delText>
        </w:r>
        <w:r w:rsidR="00E53A1F" w:rsidRPr="00B65C8C">
          <w:delText>.</w:delText>
        </w:r>
        <w:r w:rsidR="00125E9E" w:rsidRPr="00B65C8C">
          <w:delText xml:space="preserve"> </w:delText>
        </w:r>
      </w:del>
      <w:moveToRangeStart w:id="1240" w:author="Mattsi" w:date="2016-12-15T09:50:00Z" w:name="move469558764"/>
      <w:moveTo w:id="1241" w:author="Mattsi" w:date="2016-12-15T09:50:00Z">
        <w:r w:rsidR="00125E9E" w:rsidRPr="00B65C8C">
          <w:t>All of the team members contributed the use cases and came up with the different ideas.</w:t>
        </w:r>
      </w:moveTo>
      <w:moveToRangeEnd w:id="1240"/>
      <w:r w:rsidR="00F74C19" w:rsidRPr="00B65C8C">
        <w:t xml:space="preserve"> </w:t>
      </w:r>
    </w:p>
    <w:p w14:paraId="253EA713" w14:textId="77777777" w:rsidR="00D50BF6" w:rsidRDefault="005B3E24" w:rsidP="00812FE8">
      <w:pPr>
        <w:pStyle w:val="Yazstilim"/>
        <w:numPr>
          <w:ilvl w:val="0"/>
          <w:numId w:val="35"/>
        </w:numPr>
        <w:rPr>
          <w:ins w:id="1242" w:author="Qian Zhou" w:date="2016-12-15T09:50:00Z"/>
        </w:rPr>
      </w:pPr>
      <w:ins w:id="1243" w:author="Qian Zhou" w:date="2016-12-15T09:50:00Z">
        <w:r w:rsidRPr="00B65C8C">
          <w:lastRenderedPageBreak/>
          <w:t>Movement scenario includes which characters in the keyboard will be used</w:t>
        </w:r>
        <w:r w:rsidR="007A37B4" w:rsidRPr="00B65C8C">
          <w:t xml:space="preserve"> and movement</w:t>
        </w:r>
        <w:r w:rsidR="006B2C5F">
          <w:t>s are</w:t>
        </w:r>
        <w:r w:rsidR="007A37B4" w:rsidRPr="00B65C8C">
          <w:t xml:space="preserve"> made until player</w:t>
        </w:r>
        <w:r w:rsidR="0089654A">
          <w:t>s</w:t>
        </w:r>
        <w:r w:rsidR="007A37B4" w:rsidRPr="00B65C8C">
          <w:t xml:space="preserve"> encounter with the wall</w:t>
        </w:r>
        <w:r w:rsidRPr="00B65C8C">
          <w:t>.</w:t>
        </w:r>
        <w:r w:rsidR="00651DB0" w:rsidRPr="00B65C8C">
          <w:t xml:space="preserve"> </w:t>
        </w:r>
      </w:ins>
    </w:p>
    <w:p w14:paraId="6F9C40BE" w14:textId="77777777" w:rsidR="00D50BF6" w:rsidRDefault="00651DB0" w:rsidP="00812FE8">
      <w:pPr>
        <w:pStyle w:val="Yazstilim"/>
        <w:numPr>
          <w:ilvl w:val="0"/>
          <w:numId w:val="35"/>
        </w:numPr>
        <w:rPr>
          <w:ins w:id="1244" w:author="Qian Zhou" w:date="2016-12-15T09:50:00Z"/>
        </w:rPr>
      </w:pPr>
      <w:ins w:id="1245" w:author="Qian Zhou" w:date="2016-12-15T09:50:00Z">
        <w:r w:rsidRPr="00B65C8C">
          <w:t>Game should be over when all</w:t>
        </w:r>
        <w:r w:rsidR="007C4EB1">
          <w:t xml:space="preserve"> specified </w:t>
        </w:r>
        <w:r w:rsidRPr="00B65C8C">
          <w:t>gold coins are collected</w:t>
        </w:r>
        <w:r w:rsidR="007C4EB1">
          <w:t xml:space="preserve"> and exit door is reached</w:t>
        </w:r>
        <w:r w:rsidRPr="00B65C8C">
          <w:t xml:space="preserve"> by the player.</w:t>
        </w:r>
        <w:r w:rsidR="0014346B">
          <w:t xml:space="preserve"> Coin use case is created as a result of </w:t>
        </w:r>
        <w:r w:rsidR="0088434E">
          <w:t>this</w:t>
        </w:r>
        <w:r w:rsidR="00E4306A">
          <w:t>.</w:t>
        </w:r>
      </w:ins>
    </w:p>
    <w:p w14:paraId="586CA5BE" w14:textId="77777777" w:rsidR="00D50BF6" w:rsidRDefault="0088434E" w:rsidP="00812FE8">
      <w:pPr>
        <w:pStyle w:val="Yazstilim"/>
        <w:numPr>
          <w:ilvl w:val="0"/>
          <w:numId w:val="35"/>
        </w:numPr>
        <w:rPr>
          <w:ins w:id="1246" w:author="Qian Zhou" w:date="2016-12-15T09:50:00Z"/>
        </w:rPr>
      </w:pPr>
      <w:ins w:id="1247" w:author="Qian Zhou" w:date="2016-12-15T09:50:00Z">
        <w:r>
          <w:t>Team decided to add three</w:t>
        </w:r>
        <w:r w:rsidR="00A77DDE" w:rsidRPr="00B65C8C">
          <w:t xml:space="preserve"> levels to the game.</w:t>
        </w:r>
        <w:r>
          <w:t xml:space="preserve"> Unlocking other levels</w:t>
        </w:r>
        <w:r w:rsidR="00034313">
          <w:t xml:space="preserve"> are counted as additional </w:t>
        </w:r>
        <w:r w:rsidR="00DF2EC1">
          <w:t>features</w:t>
        </w:r>
        <w:r w:rsidR="00034313">
          <w:t xml:space="preserve"> and not implemented yet.</w:t>
        </w:r>
        <w:r>
          <w:t xml:space="preserve"> </w:t>
        </w:r>
      </w:ins>
    </w:p>
    <w:p w14:paraId="5B1F5971" w14:textId="77777777" w:rsidR="00D50BF6" w:rsidRDefault="00E53A1F" w:rsidP="00812FE8">
      <w:pPr>
        <w:pStyle w:val="Yazstilim"/>
        <w:numPr>
          <w:ilvl w:val="0"/>
          <w:numId w:val="35"/>
        </w:numPr>
        <w:rPr>
          <w:ins w:id="1248" w:author="Qian Zhou" w:date="2016-12-15T09:50:00Z"/>
        </w:rPr>
      </w:pPr>
      <w:ins w:id="1249" w:author="Qian Zhou" w:date="2016-12-15T09:50:00Z">
        <w:r w:rsidRPr="00B65C8C">
          <w:t xml:space="preserve">Ending of the game is discussed </w:t>
        </w:r>
        <w:r w:rsidR="009F0403">
          <w:t>then</w:t>
        </w:r>
        <w:r w:rsidR="007A37B4" w:rsidRPr="00B65C8C">
          <w:t xml:space="preserve"> exit </w:t>
        </w:r>
        <w:r w:rsidR="00A15C02" w:rsidRPr="00B65C8C">
          <w:t>use case</w:t>
        </w:r>
        <w:r w:rsidR="007A37B4" w:rsidRPr="00B65C8C">
          <w:t xml:space="preserve"> is created</w:t>
        </w:r>
        <w:r w:rsidRPr="00B65C8C">
          <w:t>.</w:t>
        </w:r>
      </w:ins>
    </w:p>
    <w:p w14:paraId="303AEB65" w14:textId="3D5471EA" w:rsidR="00185037" w:rsidRPr="006C21AA" w:rsidRDefault="00125E9E" w:rsidP="004F467F">
      <w:pPr>
        <w:pStyle w:val="Yazstilim"/>
        <w:numPr>
          <w:ilvl w:val="0"/>
          <w:numId w:val="35"/>
        </w:numPr>
        <w:rPr>
          <w:ins w:id="1250" w:author="Qian Zhou" w:date="2016-12-15T09:50:00Z"/>
        </w:rPr>
      </w:pPr>
      <w:moveFromRangeStart w:id="1251" w:author="Mattsi" w:date="2016-12-15T09:50:00Z" w:name="move469558764"/>
      <w:moveFrom w:id="1252" w:author="Mattsi" w:date="2016-12-15T09:50:00Z">
        <w:r w:rsidRPr="00B65C8C">
          <w:t>All of the team members contributed the use cases and came up with the different ideas.</w:t>
        </w:r>
      </w:moveFrom>
      <w:moveFromRangeEnd w:id="1251"/>
      <w:ins w:id="1253" w:author="Qian Zhou" w:date="2016-12-15T09:50:00Z">
        <w:r w:rsidR="00957FC2">
          <w:t xml:space="preserve"> </w:t>
        </w:r>
        <w:r w:rsidR="00305CBE">
          <w:t xml:space="preserve">And tell their ideas in front of the blackboard. </w:t>
        </w:r>
        <w:r w:rsidR="00F74C19" w:rsidRPr="00B65C8C">
          <w:t xml:space="preserve"> </w:t>
        </w:r>
      </w:ins>
      <w:r w:rsidR="006C21AA">
        <w:t>`</w:t>
      </w:r>
    </w:p>
    <w:p w14:paraId="2A96550D" w14:textId="1D2707A5" w:rsidR="00564BE3" w:rsidRDefault="00564BE3">
      <w:pPr>
        <w:rPr>
          <w:u w:val="single"/>
        </w:rPr>
      </w:pPr>
      <w:r>
        <w:rPr>
          <w:u w:val="single"/>
        </w:rPr>
        <w:br w:type="page"/>
      </w:r>
    </w:p>
    <w:p w14:paraId="7D5D0C0C" w14:textId="77777777" w:rsidR="00573BB8" w:rsidRDefault="00573BB8" w:rsidP="00573BB8">
      <w:pPr>
        <w:rPr>
          <w:u w:val="single"/>
          <w:rPrChange w:id="1254" w:author="Qian Zhou" w:date="2016-12-15T09:50:00Z">
            <w:rPr/>
          </w:rPrChange>
        </w:rPr>
      </w:pPr>
    </w:p>
    <w:p w14:paraId="6449AD8F" w14:textId="77777777" w:rsidR="000E67C8" w:rsidRPr="00A4492F" w:rsidRDefault="000E67C8" w:rsidP="00CA0BAA">
      <w:pPr>
        <w:pStyle w:val="H1"/>
        <w:pPrChange w:id="1255" w:author="Mattsi" w:date="2016-12-15T09:50:00Z">
          <w:pPr/>
        </w:pPrChange>
      </w:pPr>
      <w:bookmarkStart w:id="1256" w:name="_Toc469560276"/>
      <w:r w:rsidRPr="00A4492F">
        <w:t>CRC Cards</w:t>
      </w:r>
      <w:bookmarkEnd w:id="1256"/>
    </w:p>
    <w:p w14:paraId="79943EFB" w14:textId="77777777" w:rsidR="008E1CFF" w:rsidRPr="00255B10" w:rsidRDefault="008E1CFF" w:rsidP="000E67C8">
      <w:pPr>
        <w:rPr>
          <w:u w:val="single"/>
          <w:rPrChange w:id="1257" w:author="Qian Zhou" w:date="2016-12-15T09:50:00Z">
            <w:rPr/>
          </w:rPrChange>
        </w:rPr>
      </w:pPr>
    </w:p>
    <w:tbl>
      <w:tblPr>
        <w:tblStyle w:val="GridTable1Light-Accent5"/>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48"/>
        <w:gridCol w:w="4148"/>
        <w:tblGridChange w:id="1258">
          <w:tblGrid>
            <w:gridCol w:w="123"/>
            <w:gridCol w:w="3999"/>
            <w:gridCol w:w="149"/>
            <w:gridCol w:w="4028"/>
            <w:gridCol w:w="120"/>
          </w:tblGrid>
        </w:tblGridChange>
      </w:tblGrid>
      <w:tr w:rsidR="00C56ED3" w:rsidRPr="00104B0B" w14:paraId="3E947B64" w14:textId="77777777" w:rsidTr="006C21AA">
        <w:trPr>
          <w:cnfStyle w:val="100000000000" w:firstRow="1" w:lastRow="0" w:firstColumn="0" w:lastColumn="0" w:oddVBand="0" w:evenVBand="0" w:oddHBand="0" w:evenHBand="0" w:firstRowFirstColumn="0" w:firstRowLastColumn="0" w:lastRowFirstColumn="0" w:lastRowLastColumn="0"/>
          <w:jc w:val="center"/>
          <w:ins w:id="1259" w:author="Qian Zhou" w:date="2016-12-15T09:50:00Z"/>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
          <w:p w14:paraId="5F6559A8" w14:textId="77777777" w:rsidR="00C56ED3" w:rsidRPr="00104B0B" w:rsidRDefault="00C56ED3" w:rsidP="00B97115">
            <w:pPr>
              <w:jc w:val="center"/>
              <w:rPr>
                <w:ins w:id="1260" w:author="Qian Zhou" w:date="2016-12-15T09:50:00Z"/>
                <w:rFonts w:asciiTheme="minorHAnsi" w:hAnsiTheme="minorHAnsi" w:cstheme="minorHAnsi"/>
                <w:b/>
                <w:bCs w:val="0"/>
                <w:lang w:eastAsia="zh-CN"/>
              </w:rPr>
            </w:pPr>
            <w:ins w:id="1261" w:author="Qian Zhou" w:date="2016-12-15T09:50:00Z">
              <w:r w:rsidRPr="00104B0B">
                <w:rPr>
                  <w:rFonts w:asciiTheme="minorHAnsi" w:hAnsiTheme="minorHAnsi" w:cstheme="minorHAnsi"/>
                  <w:b/>
                </w:rPr>
                <w:t>Responsibilities</w:t>
              </w:r>
            </w:ins>
          </w:p>
        </w:tc>
        <w:tc>
          <w:tcPr>
            <w:tcW w:w="4148" w:type="dxa"/>
            <w:tcBorders>
              <w:bottom w:val="single" w:sz="12" w:space="0" w:color="auto"/>
            </w:tcBorders>
          </w:tcPr>
          <w:p w14:paraId="4E2D6550" w14:textId="77777777" w:rsidR="00C56ED3" w:rsidRPr="00104B0B" w:rsidRDefault="00C56ED3" w:rsidP="00B97115">
            <w:pPr>
              <w:jc w:val="center"/>
              <w:cnfStyle w:val="100000000000" w:firstRow="1" w:lastRow="0" w:firstColumn="0" w:lastColumn="0" w:oddVBand="0" w:evenVBand="0" w:oddHBand="0" w:evenHBand="0" w:firstRowFirstColumn="0" w:firstRowLastColumn="0" w:lastRowFirstColumn="0" w:lastRowLastColumn="0"/>
              <w:rPr>
                <w:ins w:id="1262" w:author="Qian Zhou" w:date="2016-12-15T09:50:00Z"/>
                <w:rFonts w:asciiTheme="minorHAnsi" w:hAnsiTheme="minorHAnsi" w:cstheme="minorHAnsi"/>
                <w:b/>
                <w:lang w:eastAsia="zh-CN"/>
              </w:rPr>
            </w:pPr>
            <w:ins w:id="1263" w:author="Qian Zhou" w:date="2016-12-15T09:50:00Z">
              <w:r w:rsidRPr="00104B0B">
                <w:rPr>
                  <w:rFonts w:asciiTheme="minorHAnsi" w:hAnsiTheme="minorHAnsi" w:cstheme="minorHAnsi"/>
                  <w:b/>
                </w:rPr>
                <w:t>Collaboration</w:t>
              </w:r>
            </w:ins>
          </w:p>
        </w:tc>
      </w:tr>
      <w:tr w:rsidR="000E67C8" w:rsidRPr="00C36194" w14:paraId="28E61F7D" w14:textId="77777777" w:rsidTr="006C21AA">
        <w:tblPrEx>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Change w:id="1264" w:author="Qian Zhou" w:date="2016-12-15T09:50:00Z">
            <w:tblPrEx>
              <w:tblW w:w="8299" w:type="dxa"/>
            </w:tblPrEx>
          </w:tblPrExChange>
        </w:tblPrEx>
        <w:trPr>
          <w:jc w:val="center"/>
          <w:trPrChange w:id="1265" w:author="Qian Zhou" w:date="2016-12-15T09:50:00Z">
            <w:trPr>
              <w:gridAfter w:val="0"/>
              <w:trHeight w:val="252"/>
            </w:trPr>
          </w:trPrChange>
        </w:trPr>
        <w:tc>
          <w:tcPr>
            <w:cnfStyle w:val="001000000000" w:firstRow="0" w:lastRow="0" w:firstColumn="1" w:lastColumn="0" w:oddVBand="0" w:evenVBand="0" w:oddHBand="0" w:evenHBand="0" w:firstRowFirstColumn="0" w:firstRowLastColumn="0" w:lastRowFirstColumn="0" w:lastRowLastColumn="0"/>
            <w:tcW w:w="8296" w:type="dxa"/>
            <w:gridSpan w:val="2"/>
            <w:tcBorders>
              <w:left w:val="nil"/>
              <w:right w:val="nil"/>
            </w:tcBorders>
            <w:tcPrChange w:id="1266" w:author="Qian Zhou" w:date="2016-12-15T09:50:00Z">
              <w:tcPr>
                <w:tcW w:w="8299" w:type="dxa"/>
                <w:gridSpan w:val="4"/>
              </w:tcPr>
            </w:tcPrChange>
          </w:tcPr>
          <w:p w14:paraId="474122F0" w14:textId="614E702F" w:rsidR="000E67C8" w:rsidRPr="00A4492F" w:rsidRDefault="00C56ED3" w:rsidP="000E67C8">
            <w:pPr>
              <w:jc w:val="center"/>
            </w:pPr>
            <w:ins w:id="1267" w:author="Qian Zhou" w:date="2016-12-15T09:50:00Z">
              <w:r>
                <w:rPr>
                  <w:rFonts w:asciiTheme="minorHAnsi" w:hAnsiTheme="minorHAnsi" w:cstheme="minorHAnsi"/>
                  <w:b/>
                  <w:lang w:eastAsia="zh-CN"/>
                </w:rPr>
                <w:t>Class:</w:t>
              </w:r>
              <w:r w:rsidRPr="00564BE3">
                <w:rPr>
                  <w:rFonts w:asciiTheme="minorHAnsi" w:hAnsiTheme="minorHAnsi" w:cstheme="minorHAnsi"/>
                  <w:b/>
                  <w:lang w:eastAsia="zh-CN"/>
                </w:rPr>
                <w:t xml:space="preserve"> </w:t>
              </w:r>
            </w:ins>
            <w:r w:rsidR="000E67C8" w:rsidRPr="00564BE3">
              <w:rPr>
                <w:b/>
              </w:rPr>
              <w:t>Player</w:t>
            </w:r>
          </w:p>
        </w:tc>
      </w:tr>
      <w:tr w:rsidR="000E67C8" w:rsidRPr="00D200EA" w14:paraId="01A67EF7" w14:textId="77777777" w:rsidTr="006C21AA">
        <w:tblPrEx>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ExChange w:id="1268" w:author="Qian Zhou" w:date="2016-12-15T09:50:00Z">
            <w:tblPrEx>
              <w:tblW w:w="8299" w:type="dxa"/>
            </w:tblPrEx>
          </w:tblPrExChange>
        </w:tblPrEx>
        <w:trPr>
          <w:jc w:val="center"/>
          <w:trPrChange w:id="1269" w:author="Qian Zhou" w:date="2016-12-15T09:50:00Z">
            <w:trPr>
              <w:gridAfter w:val="0"/>
              <w:trHeight w:val="1113"/>
            </w:trPr>
          </w:trPrChange>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Change w:id="1270" w:author="Qian Zhou" w:date="2016-12-15T09:50:00Z">
              <w:tcPr>
                <w:tcW w:w="4122" w:type="dxa"/>
                <w:gridSpan w:val="2"/>
              </w:tcPr>
            </w:tcPrChange>
          </w:tcPr>
          <w:p w14:paraId="1F52D122" w14:textId="77777777" w:rsidR="000E67C8" w:rsidRPr="00564BE3" w:rsidRDefault="000E67C8" w:rsidP="008E1CFF">
            <w:pPr>
              <w:pStyle w:val="Yazstilim"/>
              <w:jc w:val="center"/>
              <w:rPr>
                <w:rFonts w:ascii="Arial" w:hAnsi="Arial"/>
                <w:b w:val="0"/>
                <w:rPrChange w:id="1271" w:author="Qian Zhou" w:date="2016-12-15T09:50:00Z">
                  <w:rPr/>
                </w:rPrChange>
              </w:rPr>
            </w:pPr>
            <w:r w:rsidRPr="00564BE3">
              <w:rPr>
                <w:rFonts w:ascii="Arial" w:hAnsi="Arial"/>
                <w:b w:val="0"/>
                <w:rPrChange w:id="1272" w:author="Qian Zhou" w:date="2016-12-15T09:50:00Z">
                  <w:rPr/>
                </w:rPrChange>
              </w:rPr>
              <w:t>Username</w:t>
            </w:r>
          </w:p>
          <w:p w14:paraId="472DCD35" w14:textId="77777777" w:rsidR="000E67C8" w:rsidRPr="00564BE3" w:rsidRDefault="000E67C8" w:rsidP="008E1CFF">
            <w:pPr>
              <w:pStyle w:val="Yazstilim"/>
              <w:jc w:val="center"/>
              <w:rPr>
                <w:rFonts w:ascii="Arial" w:hAnsi="Arial"/>
                <w:b w:val="0"/>
                <w:rPrChange w:id="1273" w:author="Qian Zhou" w:date="2016-12-15T09:50:00Z">
                  <w:rPr/>
                </w:rPrChange>
              </w:rPr>
            </w:pPr>
            <w:r w:rsidRPr="00564BE3">
              <w:rPr>
                <w:rFonts w:ascii="Arial" w:hAnsi="Arial"/>
                <w:b w:val="0"/>
                <w:rPrChange w:id="1274" w:author="Qian Zhou" w:date="2016-12-15T09:50:00Z">
                  <w:rPr/>
                </w:rPrChange>
              </w:rPr>
              <w:t>Password</w:t>
            </w:r>
          </w:p>
          <w:p w14:paraId="43264B83" w14:textId="77777777" w:rsidR="000E67C8" w:rsidRPr="00564BE3" w:rsidRDefault="000E67C8" w:rsidP="008E1CFF">
            <w:pPr>
              <w:pStyle w:val="Yazstilim"/>
              <w:jc w:val="center"/>
              <w:rPr>
                <w:rFonts w:ascii="Arial" w:hAnsi="Arial"/>
                <w:b w:val="0"/>
                <w:rPrChange w:id="1275" w:author="Qian Zhou" w:date="2016-12-15T09:50:00Z">
                  <w:rPr/>
                </w:rPrChange>
              </w:rPr>
            </w:pPr>
            <w:r w:rsidRPr="00564BE3">
              <w:rPr>
                <w:rFonts w:ascii="Arial" w:hAnsi="Arial"/>
                <w:b w:val="0"/>
                <w:rPrChange w:id="1276" w:author="Qian Zhou" w:date="2016-12-15T09:50:00Z">
                  <w:rPr/>
                </w:rPrChange>
              </w:rPr>
              <w:t>Level</w:t>
            </w:r>
          </w:p>
          <w:p w14:paraId="2F2BB197" w14:textId="77777777" w:rsidR="000E67C8" w:rsidRPr="00104B0B" w:rsidRDefault="000E67C8" w:rsidP="008E1CFF">
            <w:pPr>
              <w:pStyle w:val="Yazstilim"/>
              <w:jc w:val="center"/>
              <w:rPr>
                <w:rFonts w:ascii="Arial" w:hAnsi="Arial"/>
                <w:rPrChange w:id="1277" w:author="Qian Zhou" w:date="2016-12-15T09:50:00Z">
                  <w:rPr/>
                </w:rPrChange>
              </w:rPr>
            </w:pPr>
            <w:r w:rsidRPr="00564BE3">
              <w:rPr>
                <w:rFonts w:ascii="Arial" w:hAnsi="Arial"/>
                <w:b w:val="0"/>
                <w:rPrChange w:id="1278" w:author="Qian Zhou" w:date="2016-12-15T09:50:00Z">
                  <w:rPr/>
                </w:rPrChange>
              </w:rPr>
              <w:t>Type</w:t>
            </w:r>
          </w:p>
        </w:tc>
        <w:tc>
          <w:tcPr>
            <w:tcW w:w="4148" w:type="dxa"/>
            <w:tcBorders>
              <w:bottom w:val="single" w:sz="12" w:space="0" w:color="auto"/>
            </w:tcBorders>
            <w:tcPrChange w:id="1279" w:author="Qian Zhou" w:date="2016-12-15T09:50:00Z">
              <w:tcPr>
                <w:tcW w:w="4177" w:type="dxa"/>
                <w:gridSpan w:val="2"/>
              </w:tcPr>
            </w:tcPrChange>
          </w:tcPr>
          <w:p w14:paraId="3A48AEE5" w14:textId="77777777" w:rsidR="008E1CFF" w:rsidRDefault="008E1CFF" w:rsidP="000E67C8">
            <w:pPr>
              <w:jc w:val="center"/>
              <w:cnfStyle w:val="000000000000" w:firstRow="0" w:lastRow="0" w:firstColumn="0" w:lastColumn="0" w:oddVBand="0" w:evenVBand="0" w:oddHBand="0" w:evenHBand="0" w:firstRowFirstColumn="0" w:firstRowLastColumn="0" w:lastRowFirstColumn="0" w:lastRowLastColumn="0"/>
              <w:rPr>
                <w:del w:id="1280" w:author="Qian Zhou" w:date="2016-12-15T09:50:00Z"/>
                <w:rFonts w:cstheme="minorHAnsi"/>
                <w:color w:val="000000" w:themeColor="text1"/>
                <w:sz w:val="21"/>
                <w:szCs w:val="21"/>
              </w:rPr>
            </w:pPr>
          </w:p>
          <w:p w14:paraId="116A5425" w14:textId="77777777" w:rsidR="000E67C8" w:rsidRPr="00104B0B"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Change w:id="1281" w:author="Qian Zhou" w:date="2016-12-15T09:50:00Z">
                  <w:rPr/>
                </w:rPrChange>
              </w:rPr>
            </w:pPr>
            <w:r w:rsidRPr="00104B0B">
              <w:rPr>
                <w:rFonts w:ascii="Arial" w:hAnsi="Arial"/>
                <w:rPrChange w:id="1282" w:author="Qian Zhou" w:date="2016-12-15T09:50:00Z">
                  <w:rPr/>
                </w:rPrChange>
              </w:rPr>
              <w:t>Character</w:t>
            </w:r>
          </w:p>
          <w:p w14:paraId="372AD7D3" w14:textId="77777777" w:rsidR="000E67C8" w:rsidRPr="00104B0B" w:rsidRDefault="00323E3C"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b/>
                <w:rPrChange w:id="1283" w:author="Qian Zhou" w:date="2016-12-15T09:50:00Z">
                  <w:rPr/>
                </w:rPrChange>
              </w:rPr>
            </w:pPr>
            <w:r w:rsidRPr="00104B0B">
              <w:rPr>
                <w:rFonts w:ascii="Arial" w:hAnsi="Arial"/>
                <w:rPrChange w:id="1284" w:author="Qian Zhou" w:date="2016-12-15T09:50:00Z">
                  <w:rPr/>
                </w:rPrChange>
              </w:rPr>
              <w:t>S</w:t>
            </w:r>
            <w:r w:rsidR="000E67C8" w:rsidRPr="00104B0B">
              <w:rPr>
                <w:rFonts w:ascii="Arial" w:hAnsi="Arial"/>
                <w:rPrChange w:id="1285" w:author="Qian Zhou" w:date="2016-12-15T09:50:00Z">
                  <w:rPr/>
                </w:rPrChange>
              </w:rPr>
              <w:t>core</w:t>
            </w:r>
          </w:p>
        </w:tc>
      </w:tr>
      <w:tr w:rsidR="00C56ED3" w14:paraId="49DD0940" w14:textId="77777777" w:rsidTr="006C21AA">
        <w:trPr>
          <w:jc w:val="center"/>
          <w:ins w:id="1286" w:author="Qian Zhou" w:date="2016-12-15T09:50:00Z"/>
        </w:trPr>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12" w:space="0" w:color="auto"/>
              <w:left w:val="nil"/>
              <w:bottom w:val="single" w:sz="12" w:space="0" w:color="auto"/>
              <w:right w:val="nil"/>
            </w:tcBorders>
          </w:tcPr>
          <w:p w14:paraId="1932B882" w14:textId="77777777" w:rsidR="00C56ED3" w:rsidRPr="00104B0B" w:rsidRDefault="00C56ED3" w:rsidP="00B97115">
            <w:pPr>
              <w:jc w:val="center"/>
              <w:rPr>
                <w:ins w:id="1287" w:author="Qian Zhou" w:date="2016-12-15T09:50:00Z"/>
                <w:rFonts w:asciiTheme="minorHAnsi" w:hAnsiTheme="minorHAnsi" w:cstheme="minorHAnsi"/>
                <w:b/>
                <w:lang w:eastAsia="zh-CN"/>
              </w:rPr>
            </w:pPr>
            <w:ins w:id="1288" w:author="Qian Zhou" w:date="2016-12-15T09:50:00Z">
              <w:r w:rsidRPr="00104B0B">
                <w:rPr>
                  <w:rFonts w:asciiTheme="minorHAnsi" w:hAnsiTheme="minorHAnsi" w:cstheme="minorHAnsi" w:hint="eastAsia"/>
                  <w:b/>
                  <w:lang w:eastAsia="zh-CN"/>
                </w:rPr>
                <w:t xml:space="preserve">Class: </w:t>
              </w:r>
              <w:r w:rsidRPr="00104B0B">
                <w:rPr>
                  <w:rFonts w:asciiTheme="minorHAnsi" w:hAnsiTheme="minorHAnsi" w:cstheme="minorHAnsi"/>
                  <w:b/>
                  <w:lang w:eastAsia="zh-CN"/>
                </w:rPr>
                <w:t>Score Table</w:t>
              </w:r>
            </w:ins>
          </w:p>
        </w:tc>
      </w:tr>
      <w:tr w:rsidR="00C56ED3" w14:paraId="3C207513" w14:textId="77777777" w:rsidTr="006C21AA">
        <w:trPr>
          <w:jc w:val="center"/>
          <w:ins w:id="1289" w:author="Qian Zhou" w:date="2016-12-15T09:50:00Z"/>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bottom w:val="single" w:sz="12" w:space="0" w:color="auto"/>
            </w:tcBorders>
          </w:tcPr>
          <w:p w14:paraId="3FB8B4AA" w14:textId="77777777" w:rsidR="00C56ED3" w:rsidRPr="00104B0B" w:rsidRDefault="00C56ED3" w:rsidP="00B97115">
            <w:pPr>
              <w:pStyle w:val="Yazstilim"/>
              <w:jc w:val="center"/>
              <w:rPr>
                <w:ins w:id="1290" w:author="Qian Zhou" w:date="2016-12-15T09:50:00Z"/>
                <w:rFonts w:ascii="Arial" w:hAnsi="Arial" w:cs="Arial"/>
                <w:b w:val="0"/>
                <w:szCs w:val="22"/>
              </w:rPr>
            </w:pPr>
            <w:ins w:id="1291" w:author="Qian Zhou" w:date="2016-12-15T09:50:00Z">
              <w:r w:rsidRPr="00104B0B">
                <w:rPr>
                  <w:rFonts w:ascii="Arial" w:hAnsi="Arial" w:cs="Arial"/>
                  <w:b w:val="0"/>
                  <w:szCs w:val="22"/>
                </w:rPr>
                <w:t>Score</w:t>
              </w:r>
            </w:ins>
          </w:p>
          <w:p w14:paraId="2BF7C47C" w14:textId="77777777" w:rsidR="00C56ED3" w:rsidRPr="00104B0B" w:rsidRDefault="00C56ED3" w:rsidP="00B97115">
            <w:pPr>
              <w:pStyle w:val="Yazstilim"/>
              <w:jc w:val="center"/>
              <w:rPr>
                <w:ins w:id="1292" w:author="Qian Zhou" w:date="2016-12-15T09:50:00Z"/>
                <w:rFonts w:ascii="Arial" w:hAnsi="Arial" w:cs="Arial"/>
                <w:b w:val="0"/>
                <w:szCs w:val="22"/>
              </w:rPr>
            </w:pPr>
            <w:ins w:id="1293" w:author="Qian Zhou" w:date="2016-12-15T09:50:00Z">
              <w:r w:rsidRPr="00104B0B">
                <w:rPr>
                  <w:rFonts w:ascii="Arial" w:hAnsi="Arial" w:cs="Arial"/>
                  <w:b w:val="0"/>
                  <w:szCs w:val="22"/>
                </w:rPr>
                <w:t>Calculate</w:t>
              </w:r>
            </w:ins>
          </w:p>
          <w:p w14:paraId="5B39A402" w14:textId="77777777" w:rsidR="00C56ED3" w:rsidRPr="00104B0B" w:rsidRDefault="00C56ED3" w:rsidP="00B97115">
            <w:pPr>
              <w:pStyle w:val="Yazstilim"/>
              <w:jc w:val="center"/>
              <w:rPr>
                <w:ins w:id="1294" w:author="Qian Zhou" w:date="2016-12-15T09:50:00Z"/>
                <w:rFonts w:ascii="Arial" w:hAnsi="Arial" w:cs="Arial"/>
                <w:b w:val="0"/>
                <w:szCs w:val="22"/>
              </w:rPr>
            </w:pPr>
            <w:ins w:id="1295" w:author="Qian Zhou" w:date="2016-12-15T09:50:00Z">
              <w:r w:rsidRPr="00104B0B">
                <w:rPr>
                  <w:rFonts w:ascii="Arial" w:hAnsi="Arial" w:cs="Arial"/>
                  <w:b w:val="0"/>
                  <w:szCs w:val="22"/>
                </w:rPr>
                <w:t>Max</w:t>
              </w:r>
            </w:ins>
          </w:p>
          <w:p w14:paraId="4D55CE32" w14:textId="77777777" w:rsidR="00C56ED3" w:rsidRPr="00104B0B" w:rsidRDefault="00C56ED3" w:rsidP="00B97115">
            <w:pPr>
              <w:jc w:val="center"/>
              <w:rPr>
                <w:ins w:id="1296" w:author="Qian Zhou" w:date="2016-12-15T09:50:00Z"/>
                <w:rFonts w:ascii="Arial" w:eastAsia="Times New Roman" w:hAnsi="Arial" w:cs="Arial"/>
                <w:color w:val="000000" w:themeColor="text1"/>
                <w:sz w:val="22"/>
                <w:szCs w:val="22"/>
              </w:rPr>
            </w:pPr>
            <w:ins w:id="1297" w:author="Qian Zhou" w:date="2016-12-15T09:50:00Z">
              <w:r w:rsidRPr="00104B0B">
                <w:rPr>
                  <w:rFonts w:ascii="Arial" w:eastAsia="Times New Roman" w:hAnsi="Arial" w:cs="Arial"/>
                  <w:color w:val="000000" w:themeColor="text1"/>
                  <w:sz w:val="22"/>
                  <w:szCs w:val="22"/>
                </w:rPr>
                <w:t>ID (time-stamp)</w:t>
              </w:r>
            </w:ins>
          </w:p>
        </w:tc>
        <w:tc>
          <w:tcPr>
            <w:tcW w:w="4148" w:type="dxa"/>
            <w:tcBorders>
              <w:top w:val="single" w:sz="12" w:space="0" w:color="auto"/>
              <w:bottom w:val="single" w:sz="12" w:space="0" w:color="auto"/>
            </w:tcBorders>
          </w:tcPr>
          <w:p w14:paraId="6FD43C76" w14:textId="77777777" w:rsidR="00C56ED3" w:rsidRPr="00104B0B" w:rsidRDefault="00C56ED3" w:rsidP="00B97115">
            <w:pPr>
              <w:jc w:val="center"/>
              <w:cnfStyle w:val="000000000000" w:firstRow="0" w:lastRow="0" w:firstColumn="0" w:lastColumn="0" w:oddVBand="0" w:evenVBand="0" w:oddHBand="0" w:evenHBand="0" w:firstRowFirstColumn="0" w:firstRowLastColumn="0" w:lastRowFirstColumn="0" w:lastRowLastColumn="0"/>
              <w:rPr>
                <w:ins w:id="1298" w:author="Qian Zhou" w:date="2016-12-15T09:50:00Z"/>
                <w:rFonts w:ascii="Arial" w:hAnsi="Arial" w:cs="Arial"/>
                <w:b w:val="0"/>
                <w:sz w:val="22"/>
                <w:szCs w:val="22"/>
              </w:rPr>
            </w:pPr>
            <w:ins w:id="1299" w:author="Qian Zhou" w:date="2016-12-15T09:50:00Z">
              <w:r w:rsidRPr="00104B0B">
                <w:rPr>
                  <w:rFonts w:ascii="Arial" w:hAnsi="Arial" w:cs="Arial"/>
                  <w:b w:val="0"/>
                  <w:sz w:val="22"/>
                  <w:szCs w:val="22"/>
                </w:rPr>
                <w:t>Player</w:t>
              </w:r>
            </w:ins>
          </w:p>
        </w:tc>
      </w:tr>
      <w:tr w:rsidR="00C56ED3" w14:paraId="3CA140A0" w14:textId="77777777" w:rsidTr="006C21AA">
        <w:trPr>
          <w:jc w:val="center"/>
          <w:ins w:id="1300" w:author="Qian Zhou" w:date="2016-12-15T09:50:00Z"/>
        </w:trPr>
        <w:tc>
          <w:tcPr>
            <w:cnfStyle w:val="001000000000" w:firstRow="0" w:lastRow="0" w:firstColumn="1" w:lastColumn="0" w:oddVBand="0" w:evenVBand="0" w:oddHBand="0" w:evenHBand="0" w:firstRowFirstColumn="0" w:firstRowLastColumn="0" w:lastRowFirstColumn="0" w:lastRowLastColumn="0"/>
            <w:tcW w:w="8296" w:type="dxa"/>
            <w:gridSpan w:val="2"/>
            <w:tcBorders>
              <w:top w:val="single" w:sz="12" w:space="0" w:color="auto"/>
              <w:left w:val="nil"/>
              <w:bottom w:val="nil"/>
              <w:right w:val="nil"/>
            </w:tcBorders>
          </w:tcPr>
          <w:p w14:paraId="44383DA2" w14:textId="77777777" w:rsidR="00C56ED3" w:rsidRPr="00104B0B" w:rsidRDefault="00C56ED3" w:rsidP="00B97115">
            <w:pPr>
              <w:jc w:val="center"/>
              <w:rPr>
                <w:ins w:id="1301" w:author="Qian Zhou" w:date="2016-12-15T09:50:00Z"/>
                <w:rFonts w:asciiTheme="minorHAnsi" w:hAnsiTheme="minorHAnsi" w:cstheme="minorHAnsi"/>
                <w:b/>
                <w:lang w:eastAsia="zh-CN"/>
              </w:rPr>
            </w:pPr>
            <w:ins w:id="1302" w:author="Qian Zhou" w:date="2016-12-15T09:50:00Z">
              <w:r>
                <w:rPr>
                  <w:rFonts w:asciiTheme="minorHAnsi" w:hAnsiTheme="minorHAnsi" w:cstheme="minorHAnsi"/>
                  <w:b/>
                  <w:lang w:eastAsia="zh-CN"/>
                </w:rPr>
                <w:t xml:space="preserve">Class: </w:t>
              </w:r>
              <w:r w:rsidRPr="00104B0B">
                <w:rPr>
                  <w:rFonts w:asciiTheme="minorHAnsi" w:hAnsiTheme="minorHAnsi" w:cstheme="minorHAnsi"/>
                  <w:b/>
                  <w:lang w:eastAsia="zh-CN"/>
                </w:rPr>
                <w:t>Level</w:t>
              </w:r>
            </w:ins>
          </w:p>
        </w:tc>
      </w:tr>
    </w:tbl>
    <w:p w14:paraId="6B617DE1" w14:textId="77777777" w:rsidR="00081CA1" w:rsidRPr="00D200EA" w:rsidRDefault="00081CA1" w:rsidP="000E67C8">
      <w:pPr>
        <w:rPr>
          <w:del w:id="1303" w:author="Qian Zhou" w:date="2016-12-15T09:50:00Z"/>
          <w:rFonts w:asciiTheme="minorHAnsi" w:hAnsiTheme="minorHAnsi" w:cstheme="minorHAnsi"/>
          <w:color w:val="000000" w:themeColor="text1"/>
          <w:sz w:val="21"/>
          <w:szCs w:val="21"/>
        </w:rPr>
      </w:pPr>
    </w:p>
    <w:tbl>
      <w:tblPr>
        <w:tblStyle w:val="TableGrid"/>
        <w:tblW w:w="0" w:type="auto"/>
        <w:tblLook w:val="04A0" w:firstRow="1" w:lastRow="0" w:firstColumn="1" w:lastColumn="0" w:noHBand="0" w:noVBand="1"/>
      </w:tblPr>
      <w:tblGrid>
        <w:gridCol w:w="4145"/>
        <w:gridCol w:w="4145"/>
      </w:tblGrid>
      <w:tr w:rsidR="000E67C8" w:rsidRPr="00D200EA" w14:paraId="72D4C11D" w14:textId="77777777" w:rsidTr="000E67C8">
        <w:trPr>
          <w:del w:id="1304" w:author="Qian Zhou" w:date="2016-12-15T09:50:00Z"/>
        </w:trPr>
        <w:tc>
          <w:tcPr>
            <w:tcW w:w="8290" w:type="dxa"/>
            <w:gridSpan w:val="2"/>
          </w:tcPr>
          <w:p w14:paraId="16270AC4" w14:textId="77777777" w:rsidR="000E67C8" w:rsidRPr="00D200EA" w:rsidRDefault="000E67C8" w:rsidP="009F5BD0">
            <w:pPr>
              <w:jc w:val="center"/>
              <w:rPr>
                <w:del w:id="1305" w:author="Qian Zhou" w:date="2016-12-15T09:50:00Z"/>
              </w:rPr>
            </w:pPr>
            <w:del w:id="1306" w:author="Qian Zhou" w:date="2016-12-15T09:50:00Z">
              <w:r w:rsidRPr="00D200EA">
                <w:delText>Score table</w:delText>
              </w:r>
            </w:del>
          </w:p>
        </w:tc>
      </w:tr>
      <w:tr w:rsidR="000E67C8" w:rsidRPr="00D200EA" w14:paraId="38981CAD" w14:textId="77777777" w:rsidTr="008E1CFF">
        <w:trPr>
          <w:trHeight w:val="1165"/>
          <w:del w:id="1307" w:author="Qian Zhou" w:date="2016-12-15T09:50:00Z"/>
        </w:trPr>
        <w:tc>
          <w:tcPr>
            <w:tcW w:w="4145" w:type="dxa"/>
          </w:tcPr>
          <w:p w14:paraId="6701736A" w14:textId="77777777" w:rsidR="000E67C8" w:rsidRPr="00D200EA" w:rsidRDefault="000E67C8" w:rsidP="008E1CFF">
            <w:pPr>
              <w:pStyle w:val="Yazstilim"/>
              <w:jc w:val="center"/>
              <w:rPr>
                <w:del w:id="1308" w:author="Qian Zhou" w:date="2016-12-15T09:50:00Z"/>
              </w:rPr>
            </w:pPr>
            <w:del w:id="1309" w:author="Qian Zhou" w:date="2016-12-15T09:50:00Z">
              <w:r w:rsidRPr="00D200EA">
                <w:delText>Score</w:delText>
              </w:r>
            </w:del>
          </w:p>
          <w:p w14:paraId="3DB58957" w14:textId="77777777" w:rsidR="000E67C8" w:rsidRPr="00D200EA" w:rsidRDefault="000E67C8" w:rsidP="008E1CFF">
            <w:pPr>
              <w:pStyle w:val="Yazstilim"/>
              <w:jc w:val="center"/>
              <w:rPr>
                <w:del w:id="1310" w:author="Qian Zhou" w:date="2016-12-15T09:50:00Z"/>
              </w:rPr>
            </w:pPr>
            <w:del w:id="1311" w:author="Qian Zhou" w:date="2016-12-15T09:50:00Z">
              <w:r w:rsidRPr="00D200EA">
                <w:delText>Calculate</w:delText>
              </w:r>
            </w:del>
          </w:p>
          <w:p w14:paraId="7862B4A8" w14:textId="77777777" w:rsidR="000E67C8" w:rsidRPr="00D200EA" w:rsidRDefault="000E67C8" w:rsidP="008E1CFF">
            <w:pPr>
              <w:pStyle w:val="Yazstilim"/>
              <w:jc w:val="center"/>
              <w:rPr>
                <w:del w:id="1312" w:author="Qian Zhou" w:date="2016-12-15T09:50:00Z"/>
              </w:rPr>
            </w:pPr>
            <w:del w:id="1313" w:author="Qian Zhou" w:date="2016-12-15T09:50:00Z">
              <w:r w:rsidRPr="00D200EA">
                <w:delText>Max</w:delText>
              </w:r>
            </w:del>
          </w:p>
          <w:p w14:paraId="7DB97A01" w14:textId="77777777" w:rsidR="000E67C8" w:rsidRPr="00D200EA" w:rsidRDefault="000E67C8" w:rsidP="008E1CFF">
            <w:pPr>
              <w:pStyle w:val="Yazstilim"/>
              <w:jc w:val="center"/>
              <w:rPr>
                <w:del w:id="1314" w:author="Qian Zhou" w:date="2016-12-15T09:50:00Z"/>
              </w:rPr>
            </w:pPr>
            <w:del w:id="1315" w:author="Qian Zhou" w:date="2016-12-15T09:50:00Z">
              <w:r w:rsidRPr="00D200EA">
                <w:delText>Id(time-stamp)</w:delText>
              </w:r>
            </w:del>
          </w:p>
        </w:tc>
        <w:tc>
          <w:tcPr>
            <w:tcW w:w="4145" w:type="dxa"/>
          </w:tcPr>
          <w:p w14:paraId="4F8A64A2" w14:textId="77777777" w:rsidR="008E1CFF" w:rsidRDefault="008E1CFF" w:rsidP="008E1CFF">
            <w:pPr>
              <w:jc w:val="center"/>
              <w:rPr>
                <w:del w:id="1316" w:author="Qian Zhou" w:date="2016-12-15T09:50:00Z"/>
                <w:rFonts w:cstheme="minorHAnsi"/>
                <w:color w:val="000000" w:themeColor="text1"/>
                <w:sz w:val="21"/>
                <w:szCs w:val="21"/>
              </w:rPr>
            </w:pPr>
          </w:p>
          <w:p w14:paraId="0B4386D4" w14:textId="77777777" w:rsidR="000E67C8" w:rsidRPr="00D200EA" w:rsidRDefault="00D0224E" w:rsidP="008E1CFF">
            <w:pPr>
              <w:pStyle w:val="Yazstilim"/>
              <w:jc w:val="center"/>
              <w:rPr>
                <w:del w:id="1317" w:author="Qian Zhou" w:date="2016-12-15T09:50:00Z"/>
              </w:rPr>
            </w:pPr>
            <w:del w:id="1318" w:author="Qian Zhou" w:date="2016-12-15T09:50:00Z">
              <w:r>
                <w:delText>P</w:delText>
              </w:r>
              <w:r w:rsidR="000E67C8" w:rsidRPr="00D200EA">
                <w:delText>layer</w:delText>
              </w:r>
            </w:del>
          </w:p>
        </w:tc>
      </w:tr>
    </w:tbl>
    <w:p w14:paraId="3E90F263" w14:textId="77777777" w:rsidR="000E67C8" w:rsidRDefault="000E67C8" w:rsidP="000E67C8">
      <w:pPr>
        <w:rPr>
          <w:del w:id="1319" w:author="Qian Zhou" w:date="2016-12-15T09:50:00Z"/>
          <w:rFonts w:asciiTheme="minorHAnsi" w:hAnsiTheme="minorHAnsi" w:cstheme="minorHAnsi"/>
          <w:color w:val="000000" w:themeColor="text1"/>
          <w:sz w:val="21"/>
          <w:szCs w:val="21"/>
        </w:rPr>
      </w:pPr>
    </w:p>
    <w:p w14:paraId="59AF9C20" w14:textId="77777777" w:rsidR="007072E8" w:rsidRDefault="007072E8" w:rsidP="000E67C8">
      <w:pPr>
        <w:rPr>
          <w:del w:id="1320" w:author="Qian Zhou" w:date="2016-12-15T09:50:00Z"/>
          <w:rFonts w:asciiTheme="minorHAnsi" w:hAnsiTheme="minorHAnsi" w:cstheme="minorHAnsi"/>
          <w:color w:val="000000" w:themeColor="text1"/>
          <w:sz w:val="21"/>
          <w:szCs w:val="21"/>
        </w:rPr>
      </w:pPr>
    </w:p>
    <w:p w14:paraId="41056180" w14:textId="77777777" w:rsidR="007072E8" w:rsidRDefault="007072E8" w:rsidP="000E67C8">
      <w:pPr>
        <w:rPr>
          <w:del w:id="1321" w:author="Qian Zhou" w:date="2016-12-15T09:50:00Z"/>
          <w:rFonts w:asciiTheme="minorHAnsi" w:hAnsiTheme="minorHAnsi" w:cstheme="minorHAnsi"/>
          <w:color w:val="000000" w:themeColor="text1"/>
          <w:sz w:val="21"/>
          <w:szCs w:val="21"/>
        </w:rPr>
      </w:pPr>
    </w:p>
    <w:p w14:paraId="067A383B" w14:textId="77777777" w:rsidR="007072E8" w:rsidRPr="00D200EA" w:rsidRDefault="007072E8" w:rsidP="000E67C8">
      <w:pPr>
        <w:rPr>
          <w:del w:id="1322" w:author="Qian Zhou" w:date="2016-12-15T09:50:00Z"/>
          <w:rFonts w:asciiTheme="minorHAnsi" w:hAnsiTheme="minorHAnsi" w:cstheme="minorHAnsi"/>
          <w:color w:val="000000" w:themeColor="text1"/>
          <w:sz w:val="21"/>
          <w:szCs w:val="21"/>
        </w:rPr>
      </w:pPr>
    </w:p>
    <w:tbl>
      <w:tblPr>
        <w:tblStyle w:val="TableGrid"/>
        <w:tblW w:w="0" w:type="auto"/>
        <w:tblLook w:val="04A0" w:firstRow="1" w:lastRow="0" w:firstColumn="1" w:lastColumn="0" w:noHBand="0" w:noVBand="1"/>
      </w:tblPr>
      <w:tblGrid>
        <w:gridCol w:w="8290"/>
      </w:tblGrid>
      <w:tr w:rsidR="000E67C8" w:rsidRPr="00D200EA" w14:paraId="3DCCD651" w14:textId="77777777" w:rsidTr="000E67C8">
        <w:trPr>
          <w:del w:id="1323" w:author="Qian Zhou" w:date="2016-12-15T09:50:00Z"/>
        </w:trPr>
        <w:tc>
          <w:tcPr>
            <w:tcW w:w="8290" w:type="dxa"/>
          </w:tcPr>
          <w:p w14:paraId="19CBE2E9" w14:textId="77777777" w:rsidR="000E67C8" w:rsidRPr="00D200EA" w:rsidRDefault="000E67C8" w:rsidP="009F5BD0">
            <w:pPr>
              <w:jc w:val="center"/>
              <w:rPr>
                <w:del w:id="1324" w:author="Qian Zhou" w:date="2016-12-15T09:50:00Z"/>
              </w:rPr>
            </w:pPr>
            <w:del w:id="1325" w:author="Qian Zhou" w:date="2016-12-15T09:50:00Z">
              <w:r w:rsidRPr="00D200EA">
                <w:delText>Level</w:delText>
              </w:r>
            </w:del>
          </w:p>
        </w:tc>
      </w:tr>
    </w:tbl>
    <w:tbl>
      <w:tblPr>
        <w:tblStyle w:val="GridTable1Light-Accent5"/>
        <w:tblW w:w="0" w:type="auto"/>
        <w:jc w:val="center"/>
        <w:tblBorders>
          <w:top w:val="single" w:sz="12" w:space="0" w:color="auto"/>
          <w:left w:val="single" w:sz="12" w:space="0" w:color="auto"/>
          <w:bottom w:val="single" w:sz="4" w:space="0" w:color="auto"/>
          <w:right w:val="single" w:sz="12" w:space="0" w:color="auto"/>
          <w:insideH w:val="single" w:sz="12" w:space="0" w:color="auto"/>
          <w:insideV w:val="single" w:sz="12" w:space="0" w:color="auto"/>
        </w:tblBorders>
        <w:tblLook w:val="04A0" w:firstRow="1" w:lastRow="0" w:firstColumn="1" w:lastColumn="0" w:noHBand="0" w:noVBand="1"/>
        <w:tblPrChange w:id="1326" w:author="Qian Zhou" w:date="2016-12-15T09:50:00Z">
          <w:tblPr>
            <w:tblStyle w:val="TableGrid"/>
            <w:tblW w:w="0" w:type="auto"/>
            <w:tblLook w:val="04A0" w:firstRow="1" w:lastRow="0" w:firstColumn="1" w:lastColumn="0" w:noHBand="0" w:noVBand="1"/>
          </w:tblPr>
        </w:tblPrChange>
      </w:tblPr>
      <w:tblGrid>
        <w:gridCol w:w="4148"/>
        <w:gridCol w:w="4148"/>
        <w:tblGridChange w:id="1327">
          <w:tblGrid>
            <w:gridCol w:w="4145"/>
            <w:gridCol w:w="4145"/>
          </w:tblGrid>
        </w:tblGridChange>
      </w:tblGrid>
      <w:tr w:rsidR="000E67C8" w:rsidRPr="00D200EA" w14:paraId="282FB185" w14:textId="77777777" w:rsidTr="00564B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Borders>
              <w:bottom w:val="single" w:sz="12" w:space="0" w:color="auto"/>
            </w:tcBorders>
            <w:tcPrChange w:id="1328" w:author="Qian Zhou" w:date="2016-12-15T09:50:00Z">
              <w:tcPr>
                <w:tcW w:w="4145" w:type="dxa"/>
              </w:tcPr>
            </w:tcPrChange>
          </w:tcPr>
          <w:p w14:paraId="7646BAD0" w14:textId="77777777" w:rsidR="008E1CFF" w:rsidRPr="00564BE3" w:rsidRDefault="008E1CFF" w:rsidP="008E1CFF">
            <w:pPr>
              <w:pStyle w:val="Yazstilim"/>
              <w:jc w:val="center"/>
              <w:cnfStyle w:val="101000000000" w:firstRow="1" w:lastRow="0" w:firstColumn="1" w:lastColumn="0" w:oddVBand="0" w:evenVBand="0" w:oddHBand="0" w:evenHBand="0" w:firstRowFirstColumn="0" w:firstRowLastColumn="0" w:lastRowFirstColumn="0" w:lastRowLastColumn="0"/>
              <w:rPr>
                <w:rFonts w:ascii="Arial" w:hAnsi="Arial" w:cs="Arial"/>
                <w:b w:val="0"/>
                <w:szCs w:val="22"/>
                <w:rPrChange w:id="1329" w:author="Qian Zhou" w:date="2016-12-15T09:50:00Z">
                  <w:rPr/>
                </w:rPrChange>
              </w:rPr>
            </w:pPr>
          </w:p>
          <w:p w14:paraId="1279B227" w14:textId="77777777" w:rsidR="000E67C8" w:rsidRPr="00564BE3" w:rsidRDefault="000E67C8" w:rsidP="008E1CFF">
            <w:pPr>
              <w:pStyle w:val="Yazstilim"/>
              <w:jc w:val="center"/>
              <w:cnfStyle w:val="101000000000" w:firstRow="1" w:lastRow="0" w:firstColumn="1" w:lastColumn="0" w:oddVBand="0" w:evenVBand="0" w:oddHBand="0" w:evenHBand="0" w:firstRowFirstColumn="0" w:firstRowLastColumn="0" w:lastRowFirstColumn="0" w:lastRowLastColumn="0"/>
              <w:rPr>
                <w:rFonts w:ascii="Arial" w:hAnsi="Arial" w:cs="Arial"/>
                <w:b w:val="0"/>
                <w:szCs w:val="22"/>
                <w:rPrChange w:id="1330" w:author="Qian Zhou" w:date="2016-12-15T09:50:00Z">
                  <w:rPr/>
                </w:rPrChange>
              </w:rPr>
            </w:pPr>
            <w:r w:rsidRPr="00564BE3">
              <w:rPr>
                <w:rFonts w:ascii="Arial" w:hAnsi="Arial" w:cs="Arial"/>
                <w:b w:val="0"/>
                <w:szCs w:val="22"/>
                <w:rPrChange w:id="1331" w:author="Qian Zhou" w:date="2016-12-15T09:50:00Z">
                  <w:rPr/>
                </w:rPrChange>
              </w:rPr>
              <w:t>Load from file</w:t>
            </w:r>
          </w:p>
        </w:tc>
        <w:tc>
          <w:tcPr>
            <w:tcW w:w="4148" w:type="dxa"/>
            <w:tcBorders>
              <w:bottom w:val="single" w:sz="12" w:space="0" w:color="auto"/>
            </w:tcBorders>
            <w:tcPrChange w:id="1332" w:author="Qian Zhou" w:date="2016-12-15T09:50:00Z">
              <w:tcPr>
                <w:tcW w:w="4145" w:type="dxa"/>
              </w:tcPr>
            </w:tcPrChange>
          </w:tcPr>
          <w:p w14:paraId="61B44DEB" w14:textId="77777777" w:rsidR="000E67C8" w:rsidRPr="00564BE3" w:rsidRDefault="000E67C8" w:rsidP="008E1CFF">
            <w:pPr>
              <w:pStyle w:val="Yazstilim"/>
              <w:jc w:val="center"/>
              <w:cnfStyle w:val="100000000000" w:firstRow="1" w:lastRow="0" w:firstColumn="0" w:lastColumn="0" w:oddVBand="0" w:evenVBand="0" w:oddHBand="0" w:evenHBand="0" w:firstRowFirstColumn="0" w:firstRowLastColumn="0" w:lastRowFirstColumn="0" w:lastRowLastColumn="0"/>
              <w:rPr>
                <w:rFonts w:ascii="Arial" w:hAnsi="Arial" w:cs="Arial"/>
                <w:b w:val="0"/>
                <w:szCs w:val="22"/>
                <w:rPrChange w:id="1333" w:author="Qian Zhou" w:date="2016-12-15T09:50:00Z">
                  <w:rPr/>
                </w:rPrChange>
              </w:rPr>
            </w:pPr>
            <w:r w:rsidRPr="00564BE3">
              <w:rPr>
                <w:rFonts w:ascii="Arial" w:hAnsi="Arial" w:cs="Arial"/>
                <w:b w:val="0"/>
                <w:szCs w:val="22"/>
                <w:rPrChange w:id="1334" w:author="Qian Zhou" w:date="2016-12-15T09:50:00Z">
                  <w:rPr/>
                </w:rPrChange>
              </w:rPr>
              <w:t>Dungeon</w:t>
            </w:r>
          </w:p>
          <w:p w14:paraId="5D1E22B6" w14:textId="77777777" w:rsidR="000E67C8" w:rsidRPr="00564BE3" w:rsidRDefault="000E67C8" w:rsidP="008E1CFF">
            <w:pPr>
              <w:pStyle w:val="Yazstilim"/>
              <w:jc w:val="center"/>
              <w:cnfStyle w:val="100000000000" w:firstRow="1" w:lastRow="0" w:firstColumn="0" w:lastColumn="0" w:oddVBand="0" w:evenVBand="0" w:oddHBand="0" w:evenHBand="0" w:firstRowFirstColumn="0" w:firstRowLastColumn="0" w:lastRowFirstColumn="0" w:lastRowLastColumn="0"/>
              <w:rPr>
                <w:rFonts w:ascii="Arial" w:hAnsi="Arial" w:cs="Arial"/>
                <w:b w:val="0"/>
                <w:szCs w:val="22"/>
                <w:rPrChange w:id="1335" w:author="Qian Zhou" w:date="2016-12-15T09:50:00Z">
                  <w:rPr/>
                </w:rPrChange>
              </w:rPr>
            </w:pPr>
            <w:r w:rsidRPr="00564BE3">
              <w:rPr>
                <w:rFonts w:ascii="Arial" w:hAnsi="Arial" w:cs="Arial"/>
                <w:b w:val="0"/>
                <w:szCs w:val="22"/>
                <w:rPrChange w:id="1336" w:author="Qian Zhou" w:date="2016-12-15T09:50:00Z">
                  <w:rPr/>
                </w:rPrChange>
              </w:rPr>
              <w:t>Match</w:t>
            </w:r>
          </w:p>
          <w:p w14:paraId="682680FF" w14:textId="77777777" w:rsidR="000E67C8" w:rsidRPr="00564BE3" w:rsidRDefault="000E67C8" w:rsidP="008E1CFF">
            <w:pPr>
              <w:pStyle w:val="Yazstilim"/>
              <w:jc w:val="center"/>
              <w:cnfStyle w:val="100000000000" w:firstRow="1" w:lastRow="0" w:firstColumn="0" w:lastColumn="0" w:oddVBand="0" w:evenVBand="0" w:oddHBand="0" w:evenHBand="0" w:firstRowFirstColumn="0" w:firstRowLastColumn="0" w:lastRowFirstColumn="0" w:lastRowLastColumn="0"/>
              <w:rPr>
                <w:rFonts w:ascii="Arial" w:hAnsi="Arial" w:cs="Arial"/>
                <w:b w:val="0"/>
                <w:szCs w:val="22"/>
                <w:rPrChange w:id="1337" w:author="Qian Zhou" w:date="2016-12-15T09:50:00Z">
                  <w:rPr/>
                </w:rPrChange>
              </w:rPr>
            </w:pPr>
            <w:r w:rsidRPr="00564BE3">
              <w:rPr>
                <w:rFonts w:ascii="Arial" w:hAnsi="Arial" w:cs="Arial"/>
                <w:b w:val="0"/>
                <w:szCs w:val="22"/>
                <w:rPrChange w:id="1338" w:author="Qian Zhou" w:date="2016-12-15T09:50:00Z">
                  <w:rPr/>
                </w:rPrChange>
              </w:rPr>
              <w:t>Coins</w:t>
            </w:r>
          </w:p>
        </w:tc>
      </w:tr>
    </w:tbl>
    <w:p w14:paraId="48BA10F6" w14:textId="77777777" w:rsidR="000E67C8" w:rsidRPr="00D200EA" w:rsidRDefault="000E67C8" w:rsidP="000E67C8">
      <w:pPr>
        <w:rPr>
          <w:del w:id="1339" w:author="Qian Zhou" w:date="2016-12-15T09:50:00Z"/>
          <w:rFonts w:asciiTheme="minorHAnsi" w:hAnsiTheme="minorHAnsi" w:cstheme="minorHAnsi"/>
          <w:color w:val="000000" w:themeColor="text1"/>
          <w:sz w:val="21"/>
          <w:szCs w:val="21"/>
        </w:rPr>
      </w:pPr>
    </w:p>
    <w:tbl>
      <w:tblPr>
        <w:tblStyle w:val="GridTable1Light-Accent5"/>
        <w:tblW w:w="0" w:type="auto"/>
        <w:jc w:val="center"/>
        <w:tblLook w:val="04A0" w:firstRow="1" w:lastRow="0" w:firstColumn="1" w:lastColumn="0" w:noHBand="0" w:noVBand="1"/>
        <w:tblPrChange w:id="1340" w:author="Qian Zhou" w:date="2016-12-15T09:50:00Z">
          <w:tblPr>
            <w:tblStyle w:val="TableGrid"/>
            <w:tblW w:w="0" w:type="auto"/>
            <w:tblLook w:val="04A0" w:firstRow="1" w:lastRow="0" w:firstColumn="1" w:lastColumn="0" w:noHBand="0" w:noVBand="1"/>
          </w:tblPr>
        </w:tblPrChange>
      </w:tblPr>
      <w:tblGrid>
        <w:gridCol w:w="4148"/>
        <w:gridCol w:w="4148"/>
        <w:tblGridChange w:id="1341">
          <w:tblGrid>
            <w:gridCol w:w="4145"/>
            <w:gridCol w:w="4145"/>
          </w:tblGrid>
        </w:tblGridChange>
      </w:tblGrid>
      <w:tr w:rsidR="000E67C8" w:rsidRPr="00D200EA" w14:paraId="42FE8767" w14:textId="777777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Change w:id="1342" w:author="Qian Zhou" w:date="2016-12-15T09:50:00Z">
              <w:tcPr>
                <w:tcW w:w="8290" w:type="dxa"/>
                <w:gridSpan w:val="2"/>
              </w:tcPr>
            </w:tcPrChange>
          </w:tcPr>
          <w:p w14:paraId="25297873" w14:textId="77777777" w:rsidR="000E67C8" w:rsidRPr="00564BE3" w:rsidRDefault="000E67C8" w:rsidP="009F5BD0">
            <w:pPr>
              <w:jc w:val="center"/>
              <w:cnfStyle w:val="101000000000" w:firstRow="1" w:lastRow="0" w:firstColumn="1" w:lastColumn="0" w:oddVBand="0" w:evenVBand="0" w:oddHBand="0" w:evenHBand="0" w:firstRowFirstColumn="0" w:firstRowLastColumn="0" w:lastRowFirstColumn="0" w:lastRowLastColumn="0"/>
              <w:rPr>
                <w:rFonts w:asciiTheme="minorHAnsi" w:hAnsiTheme="minorHAnsi"/>
                <w:b/>
              </w:rPr>
            </w:pPr>
            <w:r w:rsidRPr="00564BE3">
              <w:rPr>
                <w:rFonts w:asciiTheme="minorHAnsi" w:hAnsiTheme="minorHAnsi"/>
                <w:b/>
              </w:rPr>
              <w:t>Dungeon</w:t>
            </w:r>
          </w:p>
        </w:tc>
      </w:tr>
      <w:tr w:rsidR="000E67C8" w:rsidRPr="00D200EA" w14:paraId="042DAE97" w14:textId="77777777" w:rsidTr="006C21AA">
        <w:trPr>
          <w:jc w:val="center"/>
          <w:trPrChange w:id="1343" w:author="Qian Zhou" w:date="2016-12-15T09:50:00Z">
            <w:trPr>
              <w:trHeight w:val="826"/>
            </w:trPr>
          </w:trPrChange>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Change w:id="1344" w:author="Qian Zhou" w:date="2016-12-15T09:50:00Z">
              <w:tcPr>
                <w:tcW w:w="4145" w:type="dxa"/>
              </w:tcPr>
            </w:tcPrChange>
          </w:tcPr>
          <w:p w14:paraId="399D5A07" w14:textId="77777777" w:rsidR="000E67C8" w:rsidRPr="00564BE3" w:rsidRDefault="000E67C8" w:rsidP="008E1CFF">
            <w:pPr>
              <w:pStyle w:val="Yazstilim"/>
              <w:jc w:val="center"/>
              <w:rPr>
                <w:rFonts w:ascii="Arial" w:hAnsi="Arial"/>
                <w:rPrChange w:id="1345" w:author="Qian Zhou" w:date="2016-12-15T09:50:00Z">
                  <w:rPr/>
                </w:rPrChange>
              </w:rPr>
            </w:pPr>
            <w:r w:rsidRPr="00564BE3">
              <w:rPr>
                <w:rFonts w:ascii="Arial" w:hAnsi="Arial"/>
                <w:rPrChange w:id="1346" w:author="Qian Zhou" w:date="2016-12-15T09:50:00Z">
                  <w:rPr/>
                </w:rPrChange>
              </w:rPr>
              <w:t>Size</w:t>
            </w:r>
          </w:p>
          <w:p w14:paraId="64938FB0" w14:textId="77777777" w:rsidR="000E67C8" w:rsidRPr="00564BE3" w:rsidRDefault="000E67C8" w:rsidP="008E1CFF">
            <w:pPr>
              <w:pStyle w:val="Yazstilim"/>
              <w:jc w:val="center"/>
              <w:rPr>
                <w:rFonts w:ascii="Arial" w:hAnsi="Arial"/>
                <w:rPrChange w:id="1347" w:author="Qian Zhou" w:date="2016-12-15T09:50:00Z">
                  <w:rPr/>
                </w:rPrChange>
              </w:rPr>
            </w:pPr>
            <w:r w:rsidRPr="00564BE3">
              <w:rPr>
                <w:rFonts w:ascii="Arial" w:hAnsi="Arial"/>
                <w:rPrChange w:id="1348" w:author="Qian Zhou" w:date="2016-12-15T09:50:00Z">
                  <w:rPr/>
                </w:rPrChange>
              </w:rPr>
              <w:t>Name</w:t>
            </w:r>
          </w:p>
          <w:p w14:paraId="0BFC4847" w14:textId="77777777" w:rsidR="000E67C8" w:rsidRPr="00564BE3" w:rsidRDefault="000E67C8" w:rsidP="008E1CFF">
            <w:pPr>
              <w:pStyle w:val="Yazstilim"/>
              <w:jc w:val="center"/>
            </w:pPr>
            <w:r w:rsidRPr="00564BE3">
              <w:rPr>
                <w:rFonts w:ascii="Arial" w:hAnsi="Arial"/>
                <w:rPrChange w:id="1349" w:author="Qian Zhou" w:date="2016-12-15T09:50:00Z">
                  <w:rPr/>
                </w:rPrChange>
              </w:rPr>
              <w:t>Number of coins</w:t>
            </w:r>
          </w:p>
        </w:tc>
        <w:tc>
          <w:tcPr>
            <w:tcW w:w="4148" w:type="dxa"/>
            <w:tcBorders>
              <w:top w:val="single" w:sz="12" w:space="0" w:color="auto"/>
              <w:left w:val="single" w:sz="12" w:space="0" w:color="auto"/>
              <w:bottom w:val="single" w:sz="12" w:space="0" w:color="auto"/>
              <w:right w:val="single" w:sz="12" w:space="0" w:color="auto"/>
            </w:tcBorders>
            <w:tcPrChange w:id="1350" w:author="Qian Zhou" w:date="2016-12-15T09:50:00Z">
              <w:tcPr>
                <w:tcW w:w="4145" w:type="dxa"/>
              </w:tcPr>
            </w:tcPrChange>
          </w:tcPr>
          <w:p w14:paraId="686D9080" w14:textId="77777777" w:rsidR="000E67C8" w:rsidRPr="00564BE3"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b/>
                <w:rPrChange w:id="1351" w:author="Qian Zhou" w:date="2016-12-15T09:50:00Z">
                  <w:rPr/>
                </w:rPrChange>
              </w:rPr>
            </w:pPr>
            <w:r w:rsidRPr="00564BE3">
              <w:rPr>
                <w:rFonts w:ascii="Arial" w:hAnsi="Arial"/>
                <w:b/>
                <w:rPrChange w:id="1352" w:author="Qian Zhou" w:date="2016-12-15T09:50:00Z">
                  <w:rPr/>
                </w:rPrChange>
              </w:rPr>
              <w:t>Character</w:t>
            </w:r>
          </w:p>
          <w:p w14:paraId="4E4D6DFE" w14:textId="77777777" w:rsidR="000E67C8" w:rsidRPr="00564BE3"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b/>
                <w:rPrChange w:id="1353" w:author="Qian Zhou" w:date="2016-12-15T09:50:00Z">
                  <w:rPr/>
                </w:rPrChange>
              </w:rPr>
            </w:pPr>
            <w:r w:rsidRPr="00564BE3">
              <w:rPr>
                <w:rFonts w:ascii="Arial" w:hAnsi="Arial"/>
                <w:b/>
                <w:rPrChange w:id="1354" w:author="Qian Zhou" w:date="2016-12-15T09:50:00Z">
                  <w:rPr/>
                </w:rPrChange>
              </w:rPr>
              <w:t>File</w:t>
            </w:r>
          </w:p>
          <w:p w14:paraId="0B818DE8" w14:textId="77777777" w:rsidR="000E67C8" w:rsidRPr="00564BE3" w:rsidRDefault="00A67E80" w:rsidP="008E1CFF">
            <w:pPr>
              <w:pStyle w:val="Yazstilim"/>
              <w:jc w:val="center"/>
              <w:cnfStyle w:val="000000000000" w:firstRow="0" w:lastRow="0" w:firstColumn="0" w:lastColumn="0" w:oddVBand="0" w:evenVBand="0" w:oddHBand="0" w:evenHBand="0" w:firstRowFirstColumn="0" w:firstRowLastColumn="0" w:lastRowFirstColumn="0" w:lastRowLastColumn="0"/>
              <w:rPr>
                <w:b/>
              </w:rPr>
            </w:pPr>
            <w:r w:rsidRPr="00564BE3">
              <w:rPr>
                <w:rFonts w:ascii="Arial" w:hAnsi="Arial"/>
                <w:b/>
                <w:rPrChange w:id="1355" w:author="Qian Zhou" w:date="2016-12-15T09:50:00Z">
                  <w:rPr/>
                </w:rPrChange>
              </w:rPr>
              <w:t>L</w:t>
            </w:r>
            <w:r w:rsidR="000E67C8" w:rsidRPr="00564BE3">
              <w:rPr>
                <w:rFonts w:ascii="Arial" w:hAnsi="Arial"/>
                <w:b/>
                <w:rPrChange w:id="1356" w:author="Qian Zhou" w:date="2016-12-15T09:50:00Z">
                  <w:rPr/>
                </w:rPrChange>
              </w:rPr>
              <w:t>evel</w:t>
            </w:r>
          </w:p>
        </w:tc>
      </w:tr>
    </w:tbl>
    <w:p w14:paraId="678F77E6" w14:textId="77777777" w:rsidR="000E67C8" w:rsidRPr="00D200EA" w:rsidRDefault="000E67C8" w:rsidP="000E67C8">
      <w:pPr>
        <w:rPr>
          <w:del w:id="1357" w:author="Qian Zhou" w:date="2016-12-15T09:50:00Z"/>
          <w:rFonts w:asciiTheme="minorHAnsi" w:hAnsiTheme="minorHAnsi" w:cstheme="minorHAnsi"/>
          <w:color w:val="000000" w:themeColor="text1"/>
          <w:sz w:val="21"/>
          <w:szCs w:val="21"/>
        </w:rPr>
      </w:pPr>
    </w:p>
    <w:tbl>
      <w:tblPr>
        <w:tblStyle w:val="GridTable1Light-Accent5"/>
        <w:tblW w:w="0" w:type="auto"/>
        <w:jc w:val="center"/>
        <w:tblLook w:val="04A0" w:firstRow="1" w:lastRow="0" w:firstColumn="1" w:lastColumn="0" w:noHBand="0" w:noVBand="1"/>
        <w:tblPrChange w:id="1358" w:author="Qian Zhou" w:date="2016-12-15T09:50:00Z">
          <w:tblPr>
            <w:tblStyle w:val="TableGrid"/>
            <w:tblW w:w="0" w:type="auto"/>
            <w:tblLook w:val="04A0" w:firstRow="1" w:lastRow="0" w:firstColumn="1" w:lastColumn="0" w:noHBand="0" w:noVBand="1"/>
          </w:tblPr>
        </w:tblPrChange>
      </w:tblPr>
      <w:tblGrid>
        <w:gridCol w:w="4148"/>
        <w:gridCol w:w="4148"/>
        <w:tblGridChange w:id="1359">
          <w:tblGrid>
            <w:gridCol w:w="4145"/>
            <w:gridCol w:w="4145"/>
          </w:tblGrid>
        </w:tblGridChange>
      </w:tblGrid>
      <w:tr w:rsidR="000E67C8" w:rsidRPr="00D200EA" w14:paraId="056A2983" w14:textId="777777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Change w:id="1360" w:author="Qian Zhou" w:date="2016-12-15T09:50:00Z">
              <w:tcPr>
                <w:tcW w:w="8290" w:type="dxa"/>
                <w:gridSpan w:val="2"/>
              </w:tcPr>
            </w:tcPrChange>
          </w:tcPr>
          <w:p w14:paraId="05F7905E" w14:textId="77777777" w:rsidR="000E67C8" w:rsidRPr="00A4492F" w:rsidRDefault="000E67C8" w:rsidP="009F5BD0">
            <w:pPr>
              <w:jc w:val="center"/>
              <w:cnfStyle w:val="101000000000" w:firstRow="1" w:lastRow="0" w:firstColumn="1" w:lastColumn="0" w:oddVBand="0" w:evenVBand="0" w:oddHBand="0" w:evenHBand="0" w:firstRowFirstColumn="0" w:firstRowLastColumn="0" w:lastRowFirstColumn="0" w:lastRowLastColumn="0"/>
              <w:rPr>
                <w:rFonts w:asciiTheme="minorHAnsi" w:hAnsiTheme="minorHAnsi"/>
                <w:b/>
              </w:rPr>
            </w:pPr>
            <w:r w:rsidRPr="00A4492F">
              <w:rPr>
                <w:rFonts w:asciiTheme="minorHAnsi" w:hAnsiTheme="minorHAnsi"/>
                <w:b/>
              </w:rPr>
              <w:t>Character</w:t>
            </w:r>
          </w:p>
        </w:tc>
      </w:tr>
      <w:tr w:rsidR="000E67C8" w:rsidRPr="00D200EA" w14:paraId="50F22F30" w14:textId="777777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Change w:id="1361" w:author="Qian Zhou" w:date="2016-12-15T09:50:00Z">
              <w:tcPr>
                <w:tcW w:w="4145" w:type="dxa"/>
              </w:tcPr>
            </w:tcPrChange>
          </w:tcPr>
          <w:p w14:paraId="54C74561" w14:textId="77777777" w:rsidR="000E67C8" w:rsidRPr="00564BE3" w:rsidRDefault="000E67C8" w:rsidP="008E1CFF">
            <w:pPr>
              <w:pStyle w:val="Yazstilim"/>
              <w:jc w:val="center"/>
              <w:rPr>
                <w:rFonts w:ascii="Arial" w:hAnsi="Arial"/>
                <w:b w:val="0"/>
                <w:rPrChange w:id="1362" w:author="Qian Zhou" w:date="2016-12-15T09:50:00Z">
                  <w:rPr/>
                </w:rPrChange>
              </w:rPr>
            </w:pPr>
            <w:r w:rsidRPr="00564BE3">
              <w:rPr>
                <w:rFonts w:ascii="Arial" w:hAnsi="Arial"/>
                <w:b w:val="0"/>
                <w:rPrChange w:id="1363" w:author="Qian Zhou" w:date="2016-12-15T09:50:00Z">
                  <w:rPr/>
                </w:rPrChange>
              </w:rPr>
              <w:t>Position</w:t>
            </w:r>
          </w:p>
          <w:p w14:paraId="7BBD7C51" w14:textId="77777777" w:rsidR="000E67C8" w:rsidRPr="00564BE3" w:rsidRDefault="000E67C8" w:rsidP="008E1CFF">
            <w:pPr>
              <w:pStyle w:val="Yazstilim"/>
              <w:jc w:val="center"/>
              <w:rPr>
                <w:rFonts w:ascii="Arial" w:hAnsi="Arial"/>
                <w:b w:val="0"/>
                <w:rPrChange w:id="1364" w:author="Qian Zhou" w:date="2016-12-15T09:50:00Z">
                  <w:rPr/>
                </w:rPrChange>
              </w:rPr>
            </w:pPr>
            <w:r w:rsidRPr="00564BE3">
              <w:rPr>
                <w:rFonts w:ascii="Arial" w:hAnsi="Arial"/>
                <w:b w:val="0"/>
                <w:rPrChange w:id="1365" w:author="Qian Zhou" w:date="2016-12-15T09:50:00Z">
                  <w:rPr/>
                </w:rPrChange>
              </w:rPr>
              <w:t>Gold coins collected</w:t>
            </w:r>
          </w:p>
          <w:p w14:paraId="2F5726B7" w14:textId="77777777" w:rsidR="000E67C8" w:rsidRPr="00564BE3" w:rsidRDefault="000E67C8" w:rsidP="008E1CFF">
            <w:pPr>
              <w:pStyle w:val="Yazstilim"/>
              <w:jc w:val="center"/>
              <w:rPr>
                <w:rFonts w:ascii="Arial" w:hAnsi="Arial"/>
                <w:b w:val="0"/>
                <w:rPrChange w:id="1366" w:author="Qian Zhou" w:date="2016-12-15T09:50:00Z">
                  <w:rPr/>
                </w:rPrChange>
              </w:rPr>
            </w:pPr>
            <w:r w:rsidRPr="00564BE3">
              <w:rPr>
                <w:rFonts w:ascii="Arial" w:hAnsi="Arial"/>
                <w:b w:val="0"/>
                <w:rPrChange w:id="1367" w:author="Qian Zhou" w:date="2016-12-15T09:50:00Z">
                  <w:rPr/>
                </w:rPrChange>
              </w:rPr>
              <w:t>Movement</w:t>
            </w:r>
          </w:p>
          <w:p w14:paraId="3D74F48D" w14:textId="77777777" w:rsidR="000E67C8" w:rsidRPr="00104B0B" w:rsidRDefault="000E67C8" w:rsidP="008E1CFF">
            <w:pPr>
              <w:pStyle w:val="Yazstilim"/>
              <w:jc w:val="center"/>
              <w:rPr>
                <w:rFonts w:ascii="Arial" w:hAnsi="Arial"/>
                <w:rPrChange w:id="1368" w:author="Qian Zhou" w:date="2016-12-15T09:50:00Z">
                  <w:rPr/>
                </w:rPrChange>
              </w:rPr>
            </w:pPr>
            <w:r w:rsidRPr="00564BE3">
              <w:rPr>
                <w:rFonts w:ascii="Arial" w:hAnsi="Arial"/>
                <w:b w:val="0"/>
                <w:rPrChange w:id="1369" w:author="Qian Zhou" w:date="2016-12-15T09:50:00Z">
                  <w:rPr/>
                </w:rPrChange>
              </w:rPr>
              <w:t>Track collected coins</w:t>
            </w:r>
          </w:p>
        </w:tc>
        <w:tc>
          <w:tcPr>
            <w:tcW w:w="4148" w:type="dxa"/>
            <w:tcBorders>
              <w:top w:val="single" w:sz="12" w:space="0" w:color="auto"/>
              <w:left w:val="single" w:sz="12" w:space="0" w:color="auto"/>
              <w:bottom w:val="single" w:sz="12" w:space="0" w:color="auto"/>
              <w:right w:val="single" w:sz="12" w:space="0" w:color="auto"/>
            </w:tcBorders>
            <w:tcPrChange w:id="1370" w:author="Qian Zhou" w:date="2016-12-15T09:50:00Z">
              <w:tcPr>
                <w:tcW w:w="4145" w:type="dxa"/>
              </w:tcPr>
            </w:tcPrChange>
          </w:tcPr>
          <w:p w14:paraId="4AD6964B" w14:textId="77777777" w:rsidR="008E1CFF" w:rsidRDefault="008E1CFF" w:rsidP="008E1CFF">
            <w:pPr>
              <w:pStyle w:val="Yazstilim"/>
              <w:jc w:val="center"/>
              <w:cnfStyle w:val="000000000000" w:firstRow="0" w:lastRow="0" w:firstColumn="0" w:lastColumn="0" w:oddVBand="0" w:evenVBand="0" w:oddHBand="0" w:evenHBand="0" w:firstRowFirstColumn="0" w:firstRowLastColumn="0" w:lastRowFirstColumn="0" w:lastRowLastColumn="0"/>
              <w:rPr>
                <w:del w:id="1371" w:author="Qian Zhou" w:date="2016-12-15T09:50:00Z"/>
              </w:rPr>
            </w:pPr>
          </w:p>
          <w:p w14:paraId="2550A99E" w14:textId="77777777" w:rsidR="000E67C8" w:rsidRPr="00104B0B"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Change w:id="1372" w:author="Qian Zhou" w:date="2016-12-15T09:50:00Z">
                  <w:rPr/>
                </w:rPrChange>
              </w:rPr>
            </w:pPr>
            <w:r w:rsidRPr="00104B0B">
              <w:rPr>
                <w:rFonts w:ascii="Arial" w:hAnsi="Arial"/>
                <w:rPrChange w:id="1373" w:author="Qian Zhou" w:date="2016-12-15T09:50:00Z">
                  <w:rPr/>
                </w:rPrChange>
              </w:rPr>
              <w:t>Player</w:t>
            </w:r>
          </w:p>
          <w:p w14:paraId="2287DB3B" w14:textId="77777777" w:rsidR="000E67C8" w:rsidRPr="00104B0B" w:rsidRDefault="005318B4"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Change w:id="1374" w:author="Qian Zhou" w:date="2016-12-15T09:50:00Z">
                  <w:rPr/>
                </w:rPrChange>
              </w:rPr>
            </w:pPr>
            <w:r w:rsidRPr="00104B0B">
              <w:rPr>
                <w:rFonts w:ascii="Arial" w:hAnsi="Arial"/>
                <w:rPrChange w:id="1375" w:author="Qian Zhou" w:date="2016-12-15T09:50:00Z">
                  <w:rPr/>
                </w:rPrChange>
              </w:rPr>
              <w:t>S</w:t>
            </w:r>
            <w:r w:rsidR="000E67C8" w:rsidRPr="00104B0B">
              <w:rPr>
                <w:rFonts w:ascii="Arial" w:hAnsi="Arial"/>
                <w:rPrChange w:id="1376" w:author="Qian Zhou" w:date="2016-12-15T09:50:00Z">
                  <w:rPr/>
                </w:rPrChange>
              </w:rPr>
              <w:t>core</w:t>
            </w:r>
          </w:p>
        </w:tc>
      </w:tr>
    </w:tbl>
    <w:p w14:paraId="76092C96" w14:textId="77777777" w:rsidR="000E67C8" w:rsidRPr="00D200EA" w:rsidRDefault="000E67C8" w:rsidP="000E67C8">
      <w:pPr>
        <w:rPr>
          <w:del w:id="1377" w:author="Qian Zhou" w:date="2016-12-15T09:50:00Z"/>
          <w:rFonts w:asciiTheme="minorHAnsi" w:hAnsiTheme="minorHAnsi" w:cstheme="minorHAnsi"/>
          <w:color w:val="000000" w:themeColor="text1"/>
          <w:sz w:val="21"/>
          <w:szCs w:val="21"/>
        </w:rPr>
      </w:pPr>
    </w:p>
    <w:tbl>
      <w:tblPr>
        <w:tblStyle w:val="GridTable1Light-Accent5"/>
        <w:tblW w:w="0" w:type="auto"/>
        <w:jc w:val="center"/>
        <w:tblLook w:val="04A0" w:firstRow="1" w:lastRow="0" w:firstColumn="1" w:lastColumn="0" w:noHBand="0" w:noVBand="1"/>
        <w:tblPrChange w:id="1378" w:author="Qian Zhou" w:date="2016-12-15T09:50:00Z">
          <w:tblPr>
            <w:tblStyle w:val="TableGrid"/>
            <w:tblW w:w="0" w:type="auto"/>
            <w:tblLook w:val="04A0" w:firstRow="1" w:lastRow="0" w:firstColumn="1" w:lastColumn="0" w:noHBand="0" w:noVBand="1"/>
          </w:tblPr>
        </w:tblPrChange>
      </w:tblPr>
      <w:tblGrid>
        <w:gridCol w:w="4148"/>
        <w:gridCol w:w="4148"/>
        <w:tblGridChange w:id="1379">
          <w:tblGrid>
            <w:gridCol w:w="4145"/>
            <w:gridCol w:w="4145"/>
          </w:tblGrid>
        </w:tblGridChange>
      </w:tblGrid>
      <w:tr w:rsidR="000E67C8" w:rsidRPr="00D200EA" w14:paraId="7ED9BECF" w14:textId="777777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Change w:id="1380" w:author="Qian Zhou" w:date="2016-12-15T09:50:00Z">
              <w:tcPr>
                <w:tcW w:w="8290" w:type="dxa"/>
                <w:gridSpan w:val="2"/>
              </w:tcPr>
            </w:tcPrChange>
          </w:tcPr>
          <w:p w14:paraId="590062C3" w14:textId="77777777" w:rsidR="000E67C8" w:rsidRPr="00A4492F" w:rsidRDefault="000E67C8" w:rsidP="009F5BD0">
            <w:pPr>
              <w:jc w:val="center"/>
              <w:cnfStyle w:val="101000000000" w:firstRow="1" w:lastRow="0" w:firstColumn="1" w:lastColumn="0" w:oddVBand="0" w:evenVBand="0" w:oddHBand="0" w:evenHBand="0" w:firstRowFirstColumn="0" w:firstRowLastColumn="0" w:lastRowFirstColumn="0" w:lastRowLastColumn="0"/>
              <w:rPr>
                <w:rFonts w:asciiTheme="minorHAnsi" w:hAnsiTheme="minorHAnsi"/>
                <w:b/>
              </w:rPr>
            </w:pPr>
            <w:r w:rsidRPr="00A4492F">
              <w:rPr>
                <w:rFonts w:asciiTheme="minorHAnsi" w:hAnsiTheme="minorHAnsi"/>
                <w:b/>
              </w:rPr>
              <w:t>Tile</w:t>
            </w:r>
          </w:p>
        </w:tc>
      </w:tr>
      <w:tr w:rsidR="000E67C8" w:rsidRPr="00D200EA" w14:paraId="454FF90D" w14:textId="777777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Change w:id="1381" w:author="Qian Zhou" w:date="2016-12-15T09:50:00Z">
              <w:tcPr>
                <w:tcW w:w="4145" w:type="dxa"/>
              </w:tcPr>
            </w:tcPrChange>
          </w:tcPr>
          <w:p w14:paraId="027A0197" w14:textId="77777777" w:rsidR="000E67C8" w:rsidRPr="00564BE3" w:rsidRDefault="000E67C8" w:rsidP="008E1CFF">
            <w:pPr>
              <w:pStyle w:val="Yazstilim"/>
              <w:jc w:val="center"/>
              <w:rPr>
                <w:rFonts w:ascii="Arial" w:hAnsi="Arial"/>
                <w:b w:val="0"/>
                <w:rPrChange w:id="1382" w:author="Qian Zhou" w:date="2016-12-15T09:50:00Z">
                  <w:rPr/>
                </w:rPrChange>
              </w:rPr>
            </w:pPr>
            <w:r w:rsidRPr="00564BE3">
              <w:rPr>
                <w:rFonts w:ascii="Arial" w:hAnsi="Arial"/>
                <w:b w:val="0"/>
                <w:rPrChange w:id="1383" w:author="Qian Zhou" w:date="2016-12-15T09:50:00Z">
                  <w:rPr/>
                </w:rPrChange>
              </w:rPr>
              <w:t>Type</w:t>
            </w:r>
          </w:p>
          <w:p w14:paraId="1D9BB109" w14:textId="77777777" w:rsidR="000E67C8" w:rsidRPr="00D200EA" w:rsidRDefault="005318B4" w:rsidP="008E1CFF">
            <w:pPr>
              <w:pStyle w:val="Yazstilim"/>
              <w:jc w:val="center"/>
            </w:pPr>
            <w:r w:rsidRPr="00564BE3">
              <w:rPr>
                <w:rFonts w:ascii="Arial" w:hAnsi="Arial"/>
                <w:b w:val="0"/>
                <w:rPrChange w:id="1384" w:author="Qian Zhou" w:date="2016-12-15T09:50:00Z">
                  <w:rPr/>
                </w:rPrChange>
              </w:rPr>
              <w:t>V</w:t>
            </w:r>
            <w:r w:rsidR="000E67C8" w:rsidRPr="00564BE3">
              <w:rPr>
                <w:rFonts w:ascii="Arial" w:hAnsi="Arial"/>
                <w:b w:val="0"/>
                <w:rPrChange w:id="1385" w:author="Qian Zhou" w:date="2016-12-15T09:50:00Z">
                  <w:rPr/>
                </w:rPrChange>
              </w:rPr>
              <w:t>isibility</w:t>
            </w:r>
          </w:p>
        </w:tc>
        <w:tc>
          <w:tcPr>
            <w:tcW w:w="4148" w:type="dxa"/>
            <w:tcBorders>
              <w:top w:val="single" w:sz="12" w:space="0" w:color="auto"/>
              <w:left w:val="single" w:sz="12" w:space="0" w:color="auto"/>
              <w:bottom w:val="single" w:sz="12" w:space="0" w:color="auto"/>
              <w:right w:val="single" w:sz="12" w:space="0" w:color="auto"/>
            </w:tcBorders>
            <w:tcPrChange w:id="1386" w:author="Qian Zhou" w:date="2016-12-15T09:50:00Z">
              <w:tcPr>
                <w:tcW w:w="4145" w:type="dxa"/>
              </w:tcPr>
            </w:tcPrChange>
          </w:tcPr>
          <w:p w14:paraId="78E35C11" w14:textId="77777777" w:rsidR="000E67C8" w:rsidRPr="00104B0B" w:rsidRDefault="000E67C8" w:rsidP="008E1CFF">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Change w:id="1387" w:author="Qian Zhou" w:date="2016-12-15T09:50:00Z">
                  <w:rPr/>
                </w:rPrChange>
              </w:rPr>
            </w:pPr>
            <w:r w:rsidRPr="00104B0B">
              <w:rPr>
                <w:rFonts w:ascii="Arial" w:hAnsi="Arial"/>
                <w:rPrChange w:id="1388" w:author="Qian Zhou" w:date="2016-12-15T09:50:00Z">
                  <w:rPr/>
                </w:rPrChange>
              </w:rPr>
              <w:t>Dungeon</w:t>
            </w:r>
          </w:p>
        </w:tc>
      </w:tr>
    </w:tbl>
    <w:p w14:paraId="281251BF" w14:textId="77777777" w:rsidR="008E1CFF" w:rsidRPr="00D200EA" w:rsidRDefault="008E1CFF" w:rsidP="000E67C8">
      <w:pPr>
        <w:rPr>
          <w:del w:id="1389" w:author="Qian Zhou" w:date="2016-12-15T09:50:00Z"/>
          <w:rFonts w:asciiTheme="minorHAnsi" w:hAnsiTheme="minorHAnsi" w:cstheme="minorHAnsi"/>
          <w:color w:val="000000" w:themeColor="text1"/>
          <w:sz w:val="21"/>
          <w:szCs w:val="21"/>
        </w:rPr>
      </w:pPr>
    </w:p>
    <w:tbl>
      <w:tblPr>
        <w:tblStyle w:val="GridTable1Light-Accent5"/>
        <w:tblW w:w="0" w:type="auto"/>
        <w:jc w:val="center"/>
        <w:tblLook w:val="04A0" w:firstRow="1" w:lastRow="0" w:firstColumn="1" w:lastColumn="0" w:noHBand="0" w:noVBand="1"/>
        <w:tblPrChange w:id="1390" w:author="Qian Zhou" w:date="2016-12-15T09:50:00Z">
          <w:tblPr>
            <w:tblStyle w:val="TableGrid"/>
            <w:tblW w:w="0" w:type="auto"/>
            <w:tblLook w:val="04A0" w:firstRow="1" w:lastRow="0" w:firstColumn="1" w:lastColumn="0" w:noHBand="0" w:noVBand="1"/>
          </w:tblPr>
        </w:tblPrChange>
      </w:tblPr>
      <w:tblGrid>
        <w:gridCol w:w="4148"/>
        <w:gridCol w:w="4148"/>
        <w:tblGridChange w:id="1391">
          <w:tblGrid>
            <w:gridCol w:w="4145"/>
            <w:gridCol w:w="4145"/>
          </w:tblGrid>
        </w:tblGridChange>
      </w:tblGrid>
      <w:tr w:rsidR="000E67C8" w:rsidRPr="00D200EA" w14:paraId="0C6AAF53" w14:textId="77777777" w:rsidTr="006C21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96" w:type="dxa"/>
            <w:gridSpan w:val="2"/>
            <w:tcBorders>
              <w:top w:val="nil"/>
              <w:left w:val="nil"/>
              <w:bottom w:val="single" w:sz="12" w:space="0" w:color="auto"/>
              <w:right w:val="nil"/>
            </w:tcBorders>
            <w:tcPrChange w:id="1392" w:author="Qian Zhou" w:date="2016-12-15T09:50:00Z">
              <w:tcPr>
                <w:tcW w:w="8290" w:type="dxa"/>
                <w:gridSpan w:val="2"/>
              </w:tcPr>
            </w:tcPrChange>
          </w:tcPr>
          <w:p w14:paraId="61D6E70C" w14:textId="77777777" w:rsidR="000E67C8" w:rsidRPr="00A4492F" w:rsidRDefault="000E67C8" w:rsidP="009F5BD0">
            <w:pPr>
              <w:jc w:val="center"/>
              <w:cnfStyle w:val="101000000000" w:firstRow="1" w:lastRow="0" w:firstColumn="1" w:lastColumn="0" w:oddVBand="0" w:evenVBand="0" w:oddHBand="0" w:evenHBand="0" w:firstRowFirstColumn="0" w:firstRowLastColumn="0" w:lastRowFirstColumn="0" w:lastRowLastColumn="0"/>
              <w:rPr>
                <w:rFonts w:asciiTheme="minorHAnsi" w:hAnsiTheme="minorHAnsi"/>
                <w:b/>
              </w:rPr>
            </w:pPr>
            <w:r w:rsidRPr="00A4492F">
              <w:rPr>
                <w:rFonts w:asciiTheme="minorHAnsi" w:hAnsiTheme="minorHAnsi"/>
                <w:b/>
              </w:rPr>
              <w:t>Match</w:t>
            </w:r>
          </w:p>
        </w:tc>
      </w:tr>
      <w:tr w:rsidR="000E67C8" w:rsidRPr="00D200EA" w14:paraId="5595B485" w14:textId="77777777" w:rsidTr="006C21AA">
        <w:trPr>
          <w:jc w:val="center"/>
        </w:trPr>
        <w:tc>
          <w:tcPr>
            <w:cnfStyle w:val="001000000000" w:firstRow="0" w:lastRow="0" w:firstColumn="1" w:lastColumn="0" w:oddVBand="0" w:evenVBand="0" w:oddHBand="0" w:evenHBand="0" w:firstRowFirstColumn="0" w:firstRowLastColumn="0" w:lastRowFirstColumn="0" w:lastRowLastColumn="0"/>
            <w:tcW w:w="4148" w:type="dxa"/>
            <w:tcBorders>
              <w:top w:val="single" w:sz="12" w:space="0" w:color="auto"/>
              <w:left w:val="single" w:sz="12" w:space="0" w:color="auto"/>
              <w:bottom w:val="single" w:sz="12" w:space="0" w:color="auto"/>
              <w:right w:val="single" w:sz="12" w:space="0" w:color="auto"/>
            </w:tcBorders>
            <w:tcPrChange w:id="1393" w:author="Qian Zhou" w:date="2016-12-15T09:50:00Z">
              <w:tcPr>
                <w:tcW w:w="4145" w:type="dxa"/>
              </w:tcPr>
            </w:tcPrChange>
          </w:tcPr>
          <w:p w14:paraId="73D4AF35" w14:textId="77777777" w:rsidR="000E67C8" w:rsidRPr="00564BE3" w:rsidRDefault="000E67C8" w:rsidP="000A282E">
            <w:pPr>
              <w:pStyle w:val="Yazstilim"/>
              <w:jc w:val="center"/>
              <w:rPr>
                <w:rFonts w:ascii="Arial" w:hAnsi="Arial"/>
                <w:b w:val="0"/>
                <w:rPrChange w:id="1394" w:author="Qian Zhou" w:date="2016-12-15T09:50:00Z">
                  <w:rPr/>
                </w:rPrChange>
              </w:rPr>
            </w:pPr>
            <w:r w:rsidRPr="00564BE3">
              <w:rPr>
                <w:rFonts w:ascii="Arial" w:hAnsi="Arial"/>
                <w:b w:val="0"/>
                <w:rPrChange w:id="1395" w:author="Qian Zhou" w:date="2016-12-15T09:50:00Z">
                  <w:rPr/>
                </w:rPrChange>
              </w:rPr>
              <w:t>Check</w:t>
            </w:r>
          </w:p>
          <w:p w14:paraId="41527CF7" w14:textId="77777777" w:rsidR="000E67C8" w:rsidRPr="00564BE3" w:rsidRDefault="000E67C8" w:rsidP="000A282E">
            <w:pPr>
              <w:pStyle w:val="Yazstilim"/>
              <w:jc w:val="center"/>
              <w:rPr>
                <w:rFonts w:ascii="Arial" w:hAnsi="Arial"/>
                <w:b w:val="0"/>
                <w:rPrChange w:id="1396" w:author="Qian Zhou" w:date="2016-12-15T09:50:00Z">
                  <w:rPr/>
                </w:rPrChange>
              </w:rPr>
            </w:pPr>
            <w:r w:rsidRPr="00564BE3">
              <w:rPr>
                <w:rFonts w:ascii="Arial" w:hAnsi="Arial"/>
                <w:b w:val="0"/>
                <w:rPrChange w:id="1397" w:author="Qian Zhou" w:date="2016-12-15T09:50:00Z">
                  <w:rPr/>
                </w:rPrChange>
              </w:rPr>
              <w:t>Victory</w:t>
            </w:r>
          </w:p>
          <w:p w14:paraId="1490DB30" w14:textId="77777777" w:rsidR="000E67C8" w:rsidRPr="00104B0B" w:rsidRDefault="000E67C8" w:rsidP="000A282E">
            <w:pPr>
              <w:pStyle w:val="Yazstilim"/>
              <w:jc w:val="center"/>
              <w:rPr>
                <w:rFonts w:ascii="Arial" w:hAnsi="Arial"/>
                <w:rPrChange w:id="1398" w:author="Qian Zhou" w:date="2016-12-15T09:50:00Z">
                  <w:rPr/>
                </w:rPrChange>
              </w:rPr>
            </w:pPr>
            <w:r w:rsidRPr="00564BE3">
              <w:rPr>
                <w:rFonts w:ascii="Arial" w:hAnsi="Arial"/>
                <w:b w:val="0"/>
                <w:rPrChange w:id="1399" w:author="Qian Zhou" w:date="2016-12-15T09:50:00Z">
                  <w:rPr/>
                </w:rPrChange>
              </w:rPr>
              <w:t>Condition</w:t>
            </w:r>
          </w:p>
        </w:tc>
        <w:tc>
          <w:tcPr>
            <w:tcW w:w="4148" w:type="dxa"/>
            <w:tcBorders>
              <w:top w:val="single" w:sz="12" w:space="0" w:color="auto"/>
              <w:left w:val="single" w:sz="12" w:space="0" w:color="auto"/>
              <w:bottom w:val="single" w:sz="12" w:space="0" w:color="auto"/>
              <w:right w:val="single" w:sz="12" w:space="0" w:color="auto"/>
            </w:tcBorders>
            <w:tcPrChange w:id="1400" w:author="Qian Zhou" w:date="2016-12-15T09:50:00Z">
              <w:tcPr>
                <w:tcW w:w="4145" w:type="dxa"/>
              </w:tcPr>
            </w:tcPrChange>
          </w:tcPr>
          <w:p w14:paraId="1435708B" w14:textId="77777777" w:rsidR="008E1CFF" w:rsidRDefault="008E1CFF" w:rsidP="000A282E">
            <w:pPr>
              <w:pStyle w:val="Yazstilim"/>
              <w:jc w:val="center"/>
              <w:cnfStyle w:val="000000000000" w:firstRow="0" w:lastRow="0" w:firstColumn="0" w:lastColumn="0" w:oddVBand="0" w:evenVBand="0" w:oddHBand="0" w:evenHBand="0" w:firstRowFirstColumn="0" w:firstRowLastColumn="0" w:lastRowFirstColumn="0" w:lastRowLastColumn="0"/>
              <w:rPr>
                <w:del w:id="1401" w:author="Qian Zhou" w:date="2016-12-15T09:50:00Z"/>
              </w:rPr>
            </w:pPr>
          </w:p>
          <w:p w14:paraId="612B4F7F" w14:textId="77777777" w:rsidR="000E67C8" w:rsidRPr="00104B0B" w:rsidRDefault="000E67C8" w:rsidP="000A282E">
            <w:pPr>
              <w:pStyle w:val="Yazstilim"/>
              <w:jc w:val="center"/>
              <w:cnfStyle w:val="000000000000" w:firstRow="0" w:lastRow="0" w:firstColumn="0" w:lastColumn="0" w:oddVBand="0" w:evenVBand="0" w:oddHBand="0" w:evenHBand="0" w:firstRowFirstColumn="0" w:firstRowLastColumn="0" w:lastRowFirstColumn="0" w:lastRowLastColumn="0"/>
              <w:rPr>
                <w:rFonts w:ascii="Arial" w:hAnsi="Arial"/>
                <w:rPrChange w:id="1402" w:author="Qian Zhou" w:date="2016-12-15T09:50:00Z">
                  <w:rPr/>
                </w:rPrChange>
              </w:rPr>
            </w:pPr>
            <w:r w:rsidRPr="00104B0B">
              <w:rPr>
                <w:rFonts w:ascii="Arial" w:hAnsi="Arial"/>
                <w:rPrChange w:id="1403" w:author="Qian Zhou" w:date="2016-12-15T09:50:00Z">
                  <w:rPr/>
                </w:rPrChange>
              </w:rPr>
              <w:t>Score</w:t>
            </w:r>
          </w:p>
        </w:tc>
      </w:tr>
    </w:tbl>
    <w:p w14:paraId="6B3B360B" w14:textId="2B5887AB" w:rsidR="00564BE3" w:rsidRDefault="00564BE3" w:rsidP="006B1162">
      <w:pPr>
        <w:rPr>
          <w:rFonts w:asciiTheme="minorHAnsi" w:hAnsiTheme="minorHAnsi"/>
        </w:rPr>
      </w:pPr>
    </w:p>
    <w:p w14:paraId="7E5981CF" w14:textId="77777777" w:rsidR="00564BE3" w:rsidRDefault="00564BE3">
      <w:pPr>
        <w:rPr>
          <w:rFonts w:asciiTheme="minorHAnsi" w:hAnsiTheme="minorHAnsi"/>
        </w:rPr>
      </w:pPr>
      <w:r>
        <w:rPr>
          <w:rFonts w:asciiTheme="minorHAnsi" w:hAnsiTheme="minorHAnsi"/>
        </w:rPr>
        <w:br w:type="page"/>
      </w:r>
    </w:p>
    <w:p w14:paraId="24CB6E70" w14:textId="77777777" w:rsidR="00F16A36" w:rsidRPr="00F16A36" w:rsidRDefault="00F16A36" w:rsidP="006B1162">
      <w:pPr>
        <w:rPr>
          <w:rFonts w:asciiTheme="minorHAnsi" w:hAnsiTheme="minorHAnsi"/>
          <w:rPrChange w:id="1404" w:author="Mattsi" w:date="2016-12-15T09:50:00Z">
            <w:rPr>
              <w:u w:val="single"/>
            </w:rPr>
          </w:rPrChange>
        </w:rPr>
      </w:pPr>
    </w:p>
    <w:p w14:paraId="59953B21" w14:textId="77777777" w:rsidR="00BC49B9" w:rsidRDefault="00BC49B9" w:rsidP="006B1162">
      <w:pPr>
        <w:rPr>
          <w:del w:id="1405" w:author="Qian Zhou" w:date="2016-12-15T09:50:00Z"/>
          <w:u w:val="single"/>
        </w:rPr>
      </w:pPr>
      <w:bookmarkStart w:id="1406" w:name="_Toc469560277"/>
      <w:bookmarkEnd w:id="1406"/>
    </w:p>
    <w:p w14:paraId="4D0A59FF" w14:textId="77777777" w:rsidR="006B1162" w:rsidRPr="00A4492F" w:rsidRDefault="00573BB8" w:rsidP="00CA0BAA">
      <w:pPr>
        <w:pStyle w:val="H1"/>
        <w:pPrChange w:id="1407" w:author="Mattsi" w:date="2016-12-15T09:50:00Z">
          <w:pPr>
            <w:jc w:val="center"/>
          </w:pPr>
        </w:pPrChange>
      </w:pPr>
      <w:del w:id="1408" w:author="Qian Zhou" w:date="2016-12-15T09:50:00Z">
        <w:r w:rsidRPr="0001129E">
          <w:delText>2.</w:delText>
        </w:r>
      </w:del>
      <w:r w:rsidRPr="00A4492F">
        <w:t xml:space="preserve"> </w:t>
      </w:r>
      <w:bookmarkStart w:id="1409" w:name="_Toc469560278"/>
      <w:r w:rsidR="000C2353" w:rsidRPr="00A4492F">
        <w:t xml:space="preserve">Process of </w:t>
      </w:r>
      <w:r w:rsidR="007C6D82" w:rsidRPr="00A4492F">
        <w:t>Creating</w:t>
      </w:r>
      <w:r w:rsidR="006B1162" w:rsidRPr="00A4492F">
        <w:t xml:space="preserve"> CRC Cards</w:t>
      </w:r>
      <w:bookmarkEnd w:id="1409"/>
    </w:p>
    <w:p w14:paraId="11390CA0" w14:textId="77777777" w:rsidR="00F32EA9" w:rsidRDefault="00F32EA9" w:rsidP="00F32EA9">
      <w:pPr>
        <w:pStyle w:val="Yazstilim"/>
        <w:rPr>
          <w:ins w:id="1410" w:author="Qian Zhou" w:date="2016-12-15T09:50:00Z"/>
        </w:rPr>
      </w:pPr>
    </w:p>
    <w:p w14:paraId="212B72E4" w14:textId="00B70B87" w:rsidR="005318B4" w:rsidRDefault="005318B4" w:rsidP="00F32EA9">
      <w:pPr>
        <w:pStyle w:val="Yazstilim"/>
        <w:numPr>
          <w:ilvl w:val="0"/>
          <w:numId w:val="36"/>
        </w:numPr>
        <w:pPrChange w:id="1411" w:author="Qian Zhou" w:date="2016-12-15T09:50:00Z">
          <w:pPr>
            <w:pStyle w:val="Yazstilim"/>
          </w:pPr>
        </w:pPrChange>
      </w:pPr>
      <w:r>
        <w:t>CRC cards useful in OO paradigm. Cards represent class of objects, its behavior and its relationships. There is no universal syntax for CRC cards</w:t>
      </w:r>
      <w:ins w:id="1412" w:author="Qian Zhou" w:date="2016-12-15T09:50:00Z">
        <w:r w:rsidR="009B6EA6">
          <w:t xml:space="preserve"> </w:t>
        </w:r>
        <w:r w:rsidR="00783F94">
          <w:rPr>
            <w:rFonts w:ascii="Helvetica" w:hAnsi="Helvetica"/>
            <w:i/>
            <w:iCs/>
            <w:color w:val="505050"/>
          </w:rPr>
          <w:t>(</w:t>
        </w:r>
        <w:r w:rsidR="00783F94" w:rsidRPr="00783F94">
          <w:t xml:space="preserve">Introduction to CRC </w:t>
        </w:r>
        <w:r w:rsidR="00500E11" w:rsidRPr="00783F94">
          <w:t>cards</w:t>
        </w:r>
        <w:r w:rsidR="00500E11">
          <w:t>,</w:t>
        </w:r>
        <w:r w:rsidR="00500E11" w:rsidRPr="00783F94">
          <w:t xml:space="preserve"> no</w:t>
        </w:r>
        <w:r w:rsidR="00783F94" w:rsidRPr="00783F94">
          <w:t xml:space="preserve"> date</w:t>
        </w:r>
        <w:r w:rsidR="00500E11" w:rsidRPr="00783F94">
          <w:t>)</w:t>
        </w:r>
        <w:r w:rsidR="00500E11" w:rsidRPr="00783F94">
          <w:rPr>
            <w:rStyle w:val="apple-converted-space"/>
            <w:rFonts w:ascii="Helvetica" w:hAnsi="Helvetica"/>
          </w:rPr>
          <w:t>.</w:t>
        </w:r>
        <w:r w:rsidR="00E97BF5">
          <w:t xml:space="preserve"> </w:t>
        </w:r>
      </w:ins>
      <w:del w:id="1413" w:author="Qian Zhou" w:date="2016-12-15T09:50:00Z">
        <w:r>
          <w:delText>.</w:delText>
        </w:r>
        <w:r w:rsidR="00E97BF5">
          <w:delText xml:space="preserve"> </w:delText>
        </w:r>
        <w:r w:rsidR="00F16A36">
          <w:delText>[4]</w:delText>
        </w:r>
      </w:del>
      <w:r w:rsidR="006B384B">
        <w:t xml:space="preserve"> According Alshehri and Benedicenti from University of Regina</w:t>
      </w:r>
      <w:r w:rsidR="00471199">
        <w:t xml:space="preserve"> creating CRC cards are the way of measuring the quality of the your product and ensuring about design simplicity.</w:t>
      </w:r>
      <w:ins w:id="1414" w:author="Qian Zhou" w:date="2016-12-15T09:50:00Z">
        <w:r w:rsidR="009B6EA6" w:rsidRPr="009B6EA6">
          <w:rPr>
            <w:rStyle w:val="lookup-resultcontent"/>
          </w:rPr>
          <w:t xml:space="preserve"> </w:t>
        </w:r>
        <w:r w:rsidR="009B6EA6">
          <w:rPr>
            <w:rStyle w:val="lookup-resultcontent"/>
          </w:rPr>
          <w:t>(</w:t>
        </w:r>
        <w:r w:rsidR="009B6EA6" w:rsidRPr="00BC49B9">
          <w:rPr>
            <w:rStyle w:val="lookup-resultcontent"/>
          </w:rPr>
          <w:t>Prioritizing CRC cards as a simple design tool in extreme programming</w:t>
        </w:r>
        <w:r w:rsidR="009B6EA6">
          <w:rPr>
            <w:rStyle w:val="lookup-resultcontent"/>
          </w:rPr>
          <w:t>,2016)</w:t>
        </w:r>
      </w:ins>
    </w:p>
    <w:p w14:paraId="1AE353D8" w14:textId="0941E38F" w:rsidR="003E16C0" w:rsidRDefault="00026573" w:rsidP="00F32EA9">
      <w:pPr>
        <w:pStyle w:val="Yazstilim"/>
        <w:numPr>
          <w:ilvl w:val="0"/>
          <w:numId w:val="36"/>
        </w:numPr>
        <w:pPrChange w:id="1415" w:author="Qian Zhou" w:date="2016-12-15T09:50:00Z">
          <w:pPr>
            <w:pStyle w:val="Yazstilim"/>
          </w:pPr>
        </w:pPrChange>
      </w:pPr>
      <w:r>
        <w:t>After</w:t>
      </w:r>
      <w:r w:rsidR="00A34E69">
        <w:t xml:space="preserve"> </w:t>
      </w:r>
      <w:r w:rsidR="00BD1A9C">
        <w:t>development</w:t>
      </w:r>
      <w:r w:rsidR="00D46862">
        <w:t xml:space="preserve"> of the</w:t>
      </w:r>
      <w:r>
        <w:t xml:space="preserve"> use cases,</w:t>
      </w:r>
      <w:r w:rsidR="00F10026">
        <w:t xml:space="preserve"> </w:t>
      </w:r>
      <w:ins w:id="1416" w:author="Qian Zhou" w:date="2016-12-15T09:50:00Z">
        <w:r w:rsidR="004B18C3">
          <w:t>in the</w:t>
        </w:r>
      </w:ins>
      <w:del w:id="1417" w:author="Qian Zhou" w:date="2016-12-15T09:50:00Z">
        <w:r w:rsidR="00F10026">
          <w:delText>after</w:delText>
        </w:r>
      </w:del>
      <w:r w:rsidR="00F10026">
        <w:t xml:space="preserve"> sprint 1</w:t>
      </w:r>
      <w:del w:id="1418" w:author="Qian Zhou" w:date="2016-12-15T09:50:00Z">
        <w:r>
          <w:delText xml:space="preserve"> in the team</w:delText>
        </w:r>
      </w:del>
      <w:r>
        <w:t xml:space="preserve"> meeting</w:t>
      </w:r>
      <w:r w:rsidR="00FE7963">
        <w:t>,</w:t>
      </w:r>
      <w:r>
        <w:t xml:space="preserve"> investigation </w:t>
      </w:r>
      <w:r w:rsidR="00A34E69">
        <w:t xml:space="preserve">of </w:t>
      </w:r>
      <w:r w:rsidR="00D82197">
        <w:t xml:space="preserve">CRC </w:t>
      </w:r>
      <w:r w:rsidR="00A34E69">
        <w:t>cards</w:t>
      </w:r>
      <w:r>
        <w:t xml:space="preserve"> </w:t>
      </w:r>
      <w:r w:rsidR="00FE7963">
        <w:t>is done</w:t>
      </w:r>
      <w:r w:rsidR="00BD1A9C">
        <w:t xml:space="preserve"> by team</w:t>
      </w:r>
      <w:r w:rsidR="0050106A">
        <w:t xml:space="preserve">. </w:t>
      </w:r>
      <w:r w:rsidR="00CB7D86">
        <w:t xml:space="preserve">Participants </w:t>
      </w:r>
      <w:r w:rsidR="00CB7D86" w:rsidRPr="00CB7D86">
        <w:t xml:space="preserve">have read and familiarized themselves </w:t>
      </w:r>
      <w:r w:rsidR="00CB7D86">
        <w:t>the documentations. For</w:t>
      </w:r>
      <w:r w:rsidR="00B109DD">
        <w:t xml:space="preserve"> </w:t>
      </w:r>
      <w:r>
        <w:t xml:space="preserve">the next meeting, each </w:t>
      </w:r>
      <w:r w:rsidR="00A34E69">
        <w:t>team member came up with a</w:t>
      </w:r>
      <w:r>
        <w:t xml:space="preserve"> </w:t>
      </w:r>
      <w:r w:rsidR="009B03FF">
        <w:t>CRC</w:t>
      </w:r>
      <w:r>
        <w:t xml:space="preserve"> card case based on their use case</w:t>
      </w:r>
      <w:r w:rsidR="00A34E69">
        <w:t>.</w:t>
      </w:r>
      <w:r w:rsidR="00D14232">
        <w:t xml:space="preserve"> Each </w:t>
      </w:r>
      <w:r w:rsidR="00D82197">
        <w:t xml:space="preserve">CRC </w:t>
      </w:r>
      <w:r w:rsidR="00D14232">
        <w:t>card is</w:t>
      </w:r>
      <w:r w:rsidR="00995B3D">
        <w:t xml:space="preserve"> converted from the</w:t>
      </w:r>
      <w:r w:rsidR="00D14232">
        <w:t xml:space="preserve"> use case</w:t>
      </w:r>
      <w:r w:rsidR="00995B3D">
        <w:t>s</w:t>
      </w:r>
      <w:r w:rsidR="00D14232">
        <w:t>.</w:t>
      </w:r>
      <w:r w:rsidR="000C6AE5">
        <w:t xml:space="preserve"> Domain experts are leading to team to make correct assumptions.</w:t>
      </w:r>
    </w:p>
    <w:p w14:paraId="1E145618" w14:textId="77777777" w:rsidR="003E16C0" w:rsidRDefault="00C7456F" w:rsidP="00F32EA9">
      <w:pPr>
        <w:pStyle w:val="Yazstilim"/>
        <w:numPr>
          <w:ilvl w:val="0"/>
          <w:numId w:val="36"/>
        </w:numPr>
        <w:pPrChange w:id="1419" w:author="Qian Zhou" w:date="2016-12-15T09:50:00Z">
          <w:pPr>
            <w:pStyle w:val="Yazstilim"/>
          </w:pPr>
        </w:pPrChange>
      </w:pPr>
      <w:r>
        <w:t>In the brain storming session team decided</w:t>
      </w:r>
      <w:r w:rsidR="00DD397D">
        <w:t>,</w:t>
      </w:r>
      <w:r>
        <w:t xml:space="preserve"> each player shoul</w:t>
      </w:r>
      <w:r w:rsidR="00BC471C">
        <w:t>d have</w:t>
      </w:r>
      <w:r w:rsidR="00B2286F">
        <w:t xml:space="preserve"> four different </w:t>
      </w:r>
      <w:r w:rsidR="00F26802">
        <w:t>responsibilities</w:t>
      </w:r>
      <w:r w:rsidR="00B2286F">
        <w:t>:</w:t>
      </w:r>
      <w:r w:rsidR="00B271C8">
        <w:t xml:space="preserve"> </w:t>
      </w:r>
      <w:r w:rsidR="002A2700">
        <w:t>Username,</w:t>
      </w:r>
      <w:r w:rsidR="00B271C8">
        <w:t xml:space="preserve"> </w:t>
      </w:r>
      <w:r w:rsidR="002A2700">
        <w:t>password,</w:t>
      </w:r>
      <w:r w:rsidR="00B271C8">
        <w:t xml:space="preserve"> </w:t>
      </w:r>
      <w:r w:rsidR="002A2700">
        <w:t xml:space="preserve">level and </w:t>
      </w:r>
      <w:del w:id="1420" w:author="Qian Zhou" w:date="2016-12-15T09:50:00Z">
        <w:r w:rsidR="002A2700">
          <w:delText xml:space="preserve">player </w:delText>
        </w:r>
      </w:del>
      <w:r w:rsidR="002A2700">
        <w:t>type</w:t>
      </w:r>
      <w:r w:rsidR="001440E9">
        <w:t xml:space="preserve"> </w:t>
      </w:r>
      <w:r w:rsidR="002A2700">
        <w:t xml:space="preserve">(single or multiplayer). Each player </w:t>
      </w:r>
      <w:r w:rsidR="0075514B">
        <w:t>should have</w:t>
      </w:r>
      <w:r w:rsidR="002A2700">
        <w:t xml:space="preserve"> a </w:t>
      </w:r>
      <w:r w:rsidR="00B65E7F">
        <w:t xml:space="preserve">relationship with </w:t>
      </w:r>
      <w:r w:rsidR="002A2700">
        <w:t xml:space="preserve">character and the score. </w:t>
      </w:r>
      <w:del w:id="1421" w:author="Qian Zhou" w:date="2016-12-15T09:50:00Z">
        <w:r w:rsidR="002A2700">
          <w:delText>After score relationship is added</w:delText>
        </w:r>
        <w:r w:rsidR="001C02F8">
          <w:delText xml:space="preserve"> for player</w:delText>
        </w:r>
        <w:r w:rsidR="002A2700">
          <w:delText xml:space="preserve">, </w:delText>
        </w:r>
        <w:r w:rsidR="00D82197">
          <w:delText xml:space="preserve">CRC </w:delText>
        </w:r>
        <w:r w:rsidR="002A2700">
          <w:delText>card of score table is created.</w:delText>
        </w:r>
        <w:r w:rsidR="00A67E80">
          <w:delText xml:space="preserve"> It has an id</w:delText>
        </w:r>
        <w:r w:rsidR="001C02F8">
          <w:delText xml:space="preserve"> and f</w:delText>
        </w:r>
        <w:r w:rsidR="002A2700">
          <w:delText>or each player a max score should be calculated.</w:delText>
        </w:r>
        <w:r w:rsidR="003E16C0" w:rsidRPr="003E16C0">
          <w:delText xml:space="preserve"> </w:delText>
        </w:r>
        <w:r w:rsidR="003E16C0">
          <w:delText xml:space="preserve"> Responsibilities are decided based on which class will affect the system more?</w:delText>
        </w:r>
      </w:del>
    </w:p>
    <w:p w14:paraId="3FC38A31" w14:textId="77777777" w:rsidR="003E16C0" w:rsidRDefault="002A2700" w:rsidP="00F32EA9">
      <w:pPr>
        <w:pStyle w:val="Yazstilim"/>
        <w:numPr>
          <w:ilvl w:val="0"/>
          <w:numId w:val="36"/>
        </w:numPr>
        <w:rPr>
          <w:ins w:id="1422" w:author="Qian Zhou" w:date="2016-12-15T09:50:00Z"/>
        </w:rPr>
      </w:pPr>
      <w:ins w:id="1423" w:author="Qian Zhou" w:date="2016-12-15T09:50:00Z">
        <w:r>
          <w:t>After score relationship is added</w:t>
        </w:r>
        <w:r w:rsidR="001C02F8">
          <w:t xml:space="preserve"> for</w:t>
        </w:r>
        <w:r w:rsidR="00764D3F">
          <w:t xml:space="preserve"> the</w:t>
        </w:r>
        <w:r w:rsidR="001C02F8">
          <w:t xml:space="preserve"> player</w:t>
        </w:r>
        <w:r>
          <w:t xml:space="preserve">, </w:t>
        </w:r>
        <w:r w:rsidR="00D82197">
          <w:t xml:space="preserve">CRC </w:t>
        </w:r>
        <w:r>
          <w:t>card of score table is created.</w:t>
        </w:r>
        <w:r w:rsidR="00A67E80">
          <w:t xml:space="preserve"> It has an id</w:t>
        </w:r>
        <w:r w:rsidR="001C02F8">
          <w:t xml:space="preserve"> and f</w:t>
        </w:r>
        <w:r>
          <w:t>or each player</w:t>
        </w:r>
        <w:r w:rsidR="00377266">
          <w:t xml:space="preserve"> and</w:t>
        </w:r>
        <w:r>
          <w:t xml:space="preserve"> a max score should be calculated</w:t>
        </w:r>
        <w:r w:rsidR="009C5C70">
          <w:t xml:space="preserve"> and should be shown in ascending order</w:t>
        </w:r>
        <w:r w:rsidR="00CC3F35">
          <w:t xml:space="preserve"> in the </w:t>
        </w:r>
        <w:r w:rsidR="003F09C7">
          <w:t>score table</w:t>
        </w:r>
        <w:r>
          <w:t>.</w:t>
        </w:r>
        <w:r w:rsidR="009D7D54">
          <w:t xml:space="preserve"> Basically</w:t>
        </w:r>
        <w:r w:rsidR="003E16C0" w:rsidRPr="003E16C0">
          <w:t xml:space="preserve"> </w:t>
        </w:r>
        <w:r w:rsidR="009D7D54">
          <w:t>r</w:t>
        </w:r>
        <w:r w:rsidR="003E16C0">
          <w:t>esponsibilities are decided based on which class will affect the system more?</w:t>
        </w:r>
        <w:r w:rsidR="0003689E">
          <w:t xml:space="preserve"> Score table will be affected from the player.</w:t>
        </w:r>
      </w:ins>
    </w:p>
    <w:p w14:paraId="4B994358" w14:textId="77777777" w:rsidR="000B4B7A" w:rsidRDefault="00FD6036" w:rsidP="00F32EA9">
      <w:pPr>
        <w:pStyle w:val="Yazstilim"/>
        <w:numPr>
          <w:ilvl w:val="0"/>
          <w:numId w:val="36"/>
        </w:numPr>
        <w:rPr>
          <w:ins w:id="1424" w:author="Qian Zhou" w:date="2016-12-15T09:50:00Z"/>
        </w:rPr>
      </w:pPr>
      <w:r>
        <w:t xml:space="preserve">Level </w:t>
      </w:r>
      <w:r w:rsidR="00D82197">
        <w:t xml:space="preserve">CRC </w:t>
      </w:r>
      <w:r>
        <w:t xml:space="preserve">card </w:t>
      </w:r>
      <w:r w:rsidR="00DD397D">
        <w:t>should have</w:t>
      </w:r>
      <w:r w:rsidR="003E16C0">
        <w:t xml:space="preserve"> </w:t>
      </w:r>
      <w:r w:rsidR="00D736E2">
        <w:t>collaboration</w:t>
      </w:r>
      <w:r>
        <w:t xml:space="preserve"> with match,</w:t>
      </w:r>
      <w:r w:rsidR="00B271C8">
        <w:t xml:space="preserve"> </w:t>
      </w:r>
      <w:r>
        <w:t>dungeon and coins.</w:t>
      </w:r>
      <w:r w:rsidR="007D2EB4" w:rsidRPr="007D2EB4">
        <w:rPr>
          <w:color w:val="000000"/>
          <w:sz w:val="27"/>
          <w:szCs w:val="27"/>
        </w:rPr>
        <w:t xml:space="preserve"> </w:t>
      </w:r>
      <w:r w:rsidR="005C0A23">
        <w:t>Classes</w:t>
      </w:r>
      <w:r w:rsidR="007D2EB4" w:rsidRPr="007D2EB4">
        <w:t xml:space="preserve"> </w:t>
      </w:r>
      <w:r w:rsidR="007D2EB4">
        <w:t xml:space="preserve">are created </w:t>
      </w:r>
      <w:r w:rsidR="00633D3A">
        <w:t>with the idea of</w:t>
      </w:r>
      <w:r w:rsidR="007D2EB4" w:rsidRPr="007D2EB4">
        <w:t xml:space="preserve"> "what happens </w:t>
      </w:r>
      <w:r w:rsidR="00D82197">
        <w:t>when</w:t>
      </w:r>
      <w:r w:rsidR="00250416">
        <w:t>...”</w:t>
      </w:r>
      <w:r w:rsidR="007D2EB4">
        <w:t xml:space="preserve"> like “What is going to be happen when all the coins are collected</w:t>
      </w:r>
      <w:ins w:id="1425" w:author="Qian Zhou" w:date="2016-12-15T09:50:00Z">
        <w:r w:rsidR="00700323">
          <w:t>?</w:t>
        </w:r>
        <w:r w:rsidR="00066080">
          <w:t xml:space="preserve"> Should new level will unlock?</w:t>
        </w:r>
        <w:r w:rsidR="00E42F97">
          <w:t xml:space="preserve">” </w:t>
        </w:r>
      </w:ins>
    </w:p>
    <w:p w14:paraId="51B95857" w14:textId="77777777" w:rsidR="000B4B7A" w:rsidRDefault="00700323" w:rsidP="00F32EA9">
      <w:pPr>
        <w:pStyle w:val="Yazstilim"/>
        <w:numPr>
          <w:ilvl w:val="0"/>
          <w:numId w:val="36"/>
        </w:numPr>
        <w:rPr>
          <w:ins w:id="1426" w:author="Qian Zhou" w:date="2016-12-15T09:50:00Z"/>
        </w:rPr>
      </w:pPr>
      <w:del w:id="1427" w:author="Qian Zhou" w:date="2016-12-15T09:50:00Z">
        <w:r>
          <w:delText>?</w:delText>
        </w:r>
        <w:r w:rsidR="00E42F97">
          <w:delText xml:space="preserve">” </w:delText>
        </w:r>
      </w:del>
      <w:r w:rsidR="00E42F97">
        <w:t>Dungeon</w:t>
      </w:r>
      <w:r w:rsidR="00516804">
        <w:t xml:space="preserve"> </w:t>
      </w:r>
      <w:r w:rsidR="00D82197">
        <w:t xml:space="preserve">CRC </w:t>
      </w:r>
      <w:r w:rsidR="00516804">
        <w:t>card</w:t>
      </w:r>
      <w:r w:rsidR="00E42F97">
        <w:t xml:space="preserve"> should have size, name and number of coins. </w:t>
      </w:r>
    </w:p>
    <w:p w14:paraId="7536A4C1" w14:textId="77777777" w:rsidR="00500E11" w:rsidRDefault="00E42F97" w:rsidP="00F32EA9">
      <w:pPr>
        <w:pStyle w:val="Yazstilim"/>
        <w:numPr>
          <w:ilvl w:val="0"/>
          <w:numId w:val="36"/>
        </w:numPr>
        <w:rPr>
          <w:ins w:id="1428" w:author="Qian Zhou" w:date="2016-12-15T09:50:00Z"/>
        </w:rPr>
      </w:pPr>
      <w:r>
        <w:t xml:space="preserve">For the character </w:t>
      </w:r>
      <w:ins w:id="1429" w:author="Qian Zhou" w:date="2016-12-15T09:50:00Z">
        <w:r w:rsidR="000B4B7A">
          <w:t>CRC</w:t>
        </w:r>
        <w:r w:rsidR="005A4ECB">
          <w:t xml:space="preserve"> C</w:t>
        </w:r>
        <w:r>
          <w:t>ard</w:t>
        </w:r>
      </w:ins>
      <w:del w:id="1430" w:author="Qian Zhou" w:date="2016-12-15T09:50:00Z">
        <w:r>
          <w:delText>card</w:delText>
        </w:r>
      </w:del>
      <w:r>
        <w:t xml:space="preserve"> “How </w:t>
      </w:r>
      <w:r w:rsidR="005A0703">
        <w:t>position will</w:t>
      </w:r>
      <w:r>
        <w:t xml:space="preserve"> change based on </w:t>
      </w:r>
      <w:r w:rsidR="00516804">
        <w:t>movement?</w:t>
      </w:r>
      <w:r>
        <w:t>”</w:t>
      </w:r>
      <w:r w:rsidR="001A2223">
        <w:t xml:space="preserve"> Tile type is defined like wall, passage and extra items. Tile should have a relationship</w:t>
      </w:r>
      <w:r w:rsidR="008C372D">
        <w:t xml:space="preserve"> and </w:t>
      </w:r>
      <w:r w:rsidR="0097545A">
        <w:t>collaboration</w:t>
      </w:r>
      <w:r w:rsidR="001A2223">
        <w:t xml:space="preserve"> with the dungeon.</w:t>
      </w:r>
    </w:p>
    <w:p w14:paraId="0D379B48" w14:textId="0FA3F016" w:rsidR="00FD6036" w:rsidRDefault="008273BE" w:rsidP="00F32EA9">
      <w:pPr>
        <w:pStyle w:val="Yazstilim"/>
        <w:numPr>
          <w:ilvl w:val="0"/>
          <w:numId w:val="36"/>
        </w:numPr>
        <w:pPrChange w:id="1431" w:author="Qian Zhou" w:date="2016-12-15T09:50:00Z">
          <w:pPr>
            <w:pStyle w:val="Yazstilim"/>
          </w:pPr>
        </w:pPrChange>
      </w:pPr>
      <w:r>
        <w:t xml:space="preserve"> For the last </w:t>
      </w:r>
      <w:r w:rsidR="00D82197">
        <w:t xml:space="preserve">CRC </w:t>
      </w:r>
      <w:r w:rsidR="009C23C2">
        <w:t>card new ideas (</w:t>
      </w:r>
      <w:r>
        <w:t xml:space="preserve">“What is going to happen to </w:t>
      </w:r>
      <w:ins w:id="1432" w:author="Qian Zhou" w:date="2016-12-15T09:50:00Z">
        <w:r w:rsidR="00D17F19">
          <w:t>the</w:t>
        </w:r>
      </w:ins>
      <w:del w:id="1433" w:author="Qian Zhou" w:date="2016-12-15T09:50:00Z">
        <w:r>
          <w:delText>a</w:delText>
        </w:r>
      </w:del>
      <w:r>
        <w:t xml:space="preserve"> match after win condition</w:t>
      </w:r>
      <w:ins w:id="1434" w:author="Qian Zhou" w:date="2016-12-15T09:50:00Z">
        <w:r w:rsidR="00706E59">
          <w:t>?</w:t>
        </w:r>
        <w:r>
          <w:t>”</w:t>
        </w:r>
      </w:ins>
      <w:del w:id="1435" w:author="Qian Zhou" w:date="2016-12-15T09:50:00Z">
        <w:r>
          <w:delText>”</w:delText>
        </w:r>
      </w:del>
      <w:r>
        <w:t xml:space="preserve"> and “How lose conditions are specified?”</w:t>
      </w:r>
      <w:r w:rsidR="009C23C2">
        <w:t>)</w:t>
      </w:r>
      <w:r w:rsidR="001127F5">
        <w:t xml:space="preserve"> are </w:t>
      </w:r>
      <w:ins w:id="1436" w:author="Qian Zhou" w:date="2016-12-15T09:50:00Z">
        <w:r w:rsidR="004D2C81">
          <w:t>decided</w:t>
        </w:r>
      </w:ins>
      <w:del w:id="1437" w:author="Qian Zhou" w:date="2016-12-15T09:50:00Z">
        <w:r w:rsidR="001127F5">
          <w:delText>thought</w:delText>
        </w:r>
      </w:del>
      <w:r w:rsidR="00797012">
        <w:t>.</w:t>
      </w:r>
      <w:r w:rsidR="005A0703">
        <w:t xml:space="preserve"> Every match should have</w:t>
      </w:r>
      <w:r w:rsidR="00B31E82">
        <w:t xml:space="preserve"> a relationship with score.</w:t>
      </w:r>
    </w:p>
    <w:p w14:paraId="294CD45A" w14:textId="77777777" w:rsidR="00E068C5" w:rsidRDefault="006E6A7A" w:rsidP="00F32EA9">
      <w:pPr>
        <w:pStyle w:val="Yazstilim"/>
        <w:numPr>
          <w:ilvl w:val="0"/>
          <w:numId w:val="36"/>
        </w:numPr>
        <w:pPrChange w:id="1438" w:author="Qian Zhou" w:date="2016-12-15T09:50:00Z">
          <w:pPr>
            <w:pStyle w:val="Yazstilim"/>
          </w:pPr>
        </w:pPrChange>
      </w:pPr>
      <w:r>
        <w:t>At the end we had a live prototypin</w:t>
      </w:r>
      <w:r w:rsidR="006671B2">
        <w:t>g</w:t>
      </w:r>
      <w:r w:rsidR="000C677E">
        <w:t>, identified the holes in the requirements</w:t>
      </w:r>
      <w:r w:rsidR="006671B2">
        <w:t xml:space="preserve"> and</w:t>
      </w:r>
      <w:r w:rsidR="000C677E">
        <w:t xml:space="preserve"> now we</w:t>
      </w:r>
      <w:r w:rsidR="006671B2">
        <w:t xml:space="preserve"> can continue with the</w:t>
      </w:r>
      <w:r w:rsidR="00250416">
        <w:t xml:space="preserve"> other uses cases by using these CRC cards.</w:t>
      </w:r>
      <w:bookmarkStart w:id="1439" w:name="Ch1_2"/>
    </w:p>
    <w:bookmarkEnd w:id="1439"/>
    <w:p w14:paraId="037B4735" w14:textId="77777777" w:rsidR="006E6A7A" w:rsidRDefault="006E6A7A" w:rsidP="00C305DE"/>
    <w:p w14:paraId="2B676CCF" w14:textId="1F3E450D" w:rsidR="00C305DE" w:rsidRPr="00A4492F" w:rsidRDefault="00C305DE" w:rsidP="00CA0BAA">
      <w:pPr>
        <w:pStyle w:val="H1"/>
        <w:pPrChange w:id="1440" w:author="Mattsi" w:date="2016-12-15T09:50:00Z">
          <w:pPr/>
        </w:pPrChange>
      </w:pPr>
      <w:bookmarkStart w:id="1441" w:name="_Toc469560279"/>
      <w:r w:rsidRPr="00A4492F">
        <w:t xml:space="preserve">Uses Cases </w:t>
      </w:r>
      <w:del w:id="1442" w:author="Mattsi" w:date="2016-12-15T09:50:00Z">
        <w:r w:rsidRPr="0001129E">
          <w:delText>with Server and Client Relations</w:delText>
        </w:r>
      </w:del>
      <w:ins w:id="1443" w:author="Mattsi" w:date="2016-12-15T09:50:00Z">
        <w:r w:rsidR="00E4114F">
          <w:t>v2</w:t>
        </w:r>
      </w:ins>
      <w:bookmarkEnd w:id="1441"/>
    </w:p>
    <w:p w14:paraId="39C60FA6" w14:textId="77777777" w:rsidR="00C305DE" w:rsidRPr="006E6A7A" w:rsidRDefault="00C305DE" w:rsidP="00C305DE"/>
    <w:p w14:paraId="7E5333F5" w14:textId="77777777" w:rsidR="002D27C0" w:rsidRPr="004E6DE8" w:rsidRDefault="00EB0141" w:rsidP="00CA0BAA">
      <w:pPr>
        <w:pStyle w:val="H2"/>
        <w:pPrChange w:id="1444" w:author="Mattsi" w:date="2016-12-15T09:50:00Z">
          <w:pPr/>
        </w:pPrChange>
      </w:pPr>
      <w:bookmarkStart w:id="1445" w:name="_Toc469560280"/>
      <w:r>
        <w:t>Use Case 1 – Log</w:t>
      </w:r>
      <w:r w:rsidR="002D27C0" w:rsidRPr="004E6DE8">
        <w:t>in</w:t>
      </w:r>
      <w:r>
        <w:t xml:space="preserve"> with</w:t>
      </w:r>
      <w:r w:rsidR="002D27C0">
        <w:t xml:space="preserve"> System and Client</w:t>
      </w:r>
      <w:r>
        <w:t xml:space="preserve"> Relationship</w:t>
      </w:r>
      <w:bookmarkEnd w:id="1445"/>
    </w:p>
    <w:p w14:paraId="58FD4A58" w14:textId="77777777" w:rsidR="002D27C0" w:rsidRPr="007E3BBB" w:rsidRDefault="002D27C0" w:rsidP="008E45CC">
      <w:pPr>
        <w:pStyle w:val="Yazstilim"/>
      </w:pPr>
      <w:r w:rsidRPr="007E3BBB">
        <w:rPr>
          <w:rFonts w:hint="eastAsia"/>
        </w:rPr>
        <w:t>UC1-1: Use Case: L</w:t>
      </w:r>
      <w:r w:rsidRPr="007E3BBB">
        <w:t>og In</w:t>
      </w:r>
    </w:p>
    <w:p w14:paraId="0819F40E" w14:textId="77777777" w:rsidR="002D27C0" w:rsidRDefault="002D27C0" w:rsidP="008E45CC">
      <w:pPr>
        <w:pStyle w:val="Yazstilim"/>
      </w:pPr>
      <w:r>
        <w:t>UC1-2: Author: QZ, XF</w:t>
      </w:r>
    </w:p>
    <w:p w14:paraId="66B467A5" w14:textId="32EBBB05" w:rsidR="00805EC0" w:rsidRPr="00805EC0" w:rsidRDefault="00805EC0" w:rsidP="00805EC0">
      <w:pPr>
        <w:pStyle w:val="Yazstilim"/>
      </w:pPr>
      <w:r>
        <w:t>UC1-3</w:t>
      </w:r>
      <w:r w:rsidR="00F04880">
        <w:t xml:space="preserve">: </w:t>
      </w:r>
      <w:ins w:id="1446" w:author="Qian Zhou" w:date="2016-12-15T09:50:00Z">
        <w:r w:rsidR="001E4739">
          <w:t xml:space="preserve">Date: </w:t>
        </w:r>
      </w:ins>
      <w:r w:rsidR="00F04880">
        <w:t>Sprint 3</w:t>
      </w:r>
    </w:p>
    <w:p w14:paraId="31F90560" w14:textId="77777777" w:rsidR="002D27C0" w:rsidRPr="007E3BBB" w:rsidRDefault="002D27C0" w:rsidP="008E45CC">
      <w:pPr>
        <w:pStyle w:val="Yazstilim"/>
      </w:pPr>
      <w:r w:rsidRPr="007E3BBB">
        <w:t>UC1-4: Purpose: Log in to the play the game</w:t>
      </w:r>
    </w:p>
    <w:p w14:paraId="395004F3" w14:textId="77777777" w:rsidR="00800108" w:rsidRDefault="008E45CC" w:rsidP="008E45CC">
      <w:pPr>
        <w:pStyle w:val="Yazstilim"/>
      </w:pPr>
      <w:r w:rsidRPr="007E3BBB">
        <w:t>UC1-5: Overview: System requests username and password for login. System validates username</w:t>
      </w:r>
      <w:r>
        <w:t xml:space="preserve"> and password (</w:t>
      </w:r>
      <w:r w:rsidRPr="007E3BBB">
        <w:t>if the username</w:t>
      </w:r>
      <w:r>
        <w:t xml:space="preserve"> and password</w:t>
      </w:r>
      <w:r w:rsidRPr="007E3BBB">
        <w:t xml:space="preserve"> already exists in the </w:t>
      </w:r>
      <w:r>
        <w:t>player</w:t>
      </w:r>
      <w:r w:rsidRPr="007E3BBB">
        <w:t xml:space="preserve"> databa</w:t>
      </w:r>
      <w:r>
        <w:t>se) then player enters the Main Menu Screen</w:t>
      </w:r>
      <w:r w:rsidR="003B4E11">
        <w:t>.</w:t>
      </w:r>
    </w:p>
    <w:tbl>
      <w:tblPr>
        <w:tblStyle w:val="PlainTable41"/>
        <w:tblW w:w="0" w:type="auto"/>
        <w:jc w:val="center"/>
        <w:tblLook w:val="04A0" w:firstRow="1" w:lastRow="0" w:firstColumn="1" w:lastColumn="0" w:noHBand="0" w:noVBand="1"/>
        <w:tblPrChange w:id="1447" w:author="Mattsi" w:date="2016-12-15T09:50:00Z">
          <w:tblPr>
            <w:tblStyle w:val="41"/>
            <w:tblW w:w="0" w:type="auto"/>
            <w:jc w:val="center"/>
            <w:tblLook w:val="04A0" w:firstRow="1" w:lastRow="0" w:firstColumn="1" w:lastColumn="0" w:noHBand="0" w:noVBand="1"/>
          </w:tblPr>
        </w:tblPrChange>
      </w:tblPr>
      <w:tblGrid>
        <w:gridCol w:w="2765"/>
        <w:gridCol w:w="2765"/>
        <w:gridCol w:w="2766"/>
        <w:tblGridChange w:id="1448">
          <w:tblGrid>
            <w:gridCol w:w="2765"/>
            <w:gridCol w:w="2765"/>
            <w:gridCol w:w="2766"/>
          </w:tblGrid>
        </w:tblGridChange>
      </w:tblGrid>
      <w:tr w:rsidR="00800108" w:rsidRPr="00AB4299" w14:paraId="5311B3ED" w14:textId="77777777" w:rsidTr="00800108">
        <w:trPr>
          <w:cnfStyle w:val="100000000000" w:firstRow="1" w:lastRow="0" w:firstColumn="0" w:lastColumn="0" w:oddVBand="0" w:evenVBand="0" w:oddHBand="0" w:evenHBand="0" w:firstRowFirstColumn="0" w:firstRowLastColumn="0" w:lastRowFirstColumn="0" w:lastRowLastColumn="0"/>
          <w:jc w:val="center"/>
          <w:trPrChange w:id="1449"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Change w:id="1450" w:author="Mattsi" w:date="2016-12-15T09:50:00Z">
              <w:tcPr>
                <w:tcW w:w="2765" w:type="dxa"/>
                <w:shd w:val="clear" w:color="auto" w:fill="auto"/>
              </w:tcPr>
            </w:tcPrChange>
          </w:tcPr>
          <w:p w14:paraId="4DDAA648" w14:textId="77777777" w:rsidR="00800108" w:rsidRPr="00800108" w:rsidRDefault="00172514" w:rsidP="00172514">
            <w:pPr>
              <w:adjustRightInd w:val="0"/>
              <w:snapToGrid w:val="0"/>
              <w:cnfStyle w:val="101000000000" w:firstRow="1" w:lastRow="0" w:firstColumn="1" w:lastColumn="0" w:oddVBand="0" w:evenVBand="0" w:oddHBand="0" w:evenHBand="0" w:firstRowFirstColumn="0" w:firstRowLastColumn="0" w:lastRowFirstColumn="0" w:lastRowLastColumn="0"/>
              <w:rPr>
                <w:b/>
              </w:rPr>
            </w:pPr>
            <w:r>
              <w:rPr>
                <w:b/>
              </w:rPr>
              <w:t xml:space="preserve">          </w:t>
            </w:r>
            <w:r w:rsidR="00800108" w:rsidRPr="00800108">
              <w:rPr>
                <w:rFonts w:hint="eastAsia"/>
                <w:b/>
              </w:rPr>
              <w:t>Actor Actions</w:t>
            </w:r>
          </w:p>
        </w:tc>
        <w:tc>
          <w:tcPr>
            <w:tcW w:w="2765" w:type="dxa"/>
            <w:shd w:val="clear" w:color="auto" w:fill="auto"/>
            <w:tcPrChange w:id="1451" w:author="Mattsi" w:date="2016-12-15T09:50:00Z">
              <w:tcPr>
                <w:tcW w:w="2765" w:type="dxa"/>
                <w:shd w:val="clear" w:color="auto" w:fill="auto"/>
              </w:tcPr>
            </w:tcPrChange>
          </w:tcPr>
          <w:p w14:paraId="582A0759" w14:textId="77777777" w:rsidR="00800108" w:rsidRPr="00800108"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800108">
              <w:rPr>
                <w:rFonts w:hint="eastAsia"/>
                <w:b/>
              </w:rPr>
              <w:t xml:space="preserve">Client </w:t>
            </w:r>
            <w:r w:rsidRPr="00800108">
              <w:rPr>
                <w:b/>
              </w:rPr>
              <w:t>System Actions</w:t>
            </w:r>
          </w:p>
        </w:tc>
        <w:tc>
          <w:tcPr>
            <w:tcW w:w="2766" w:type="dxa"/>
            <w:shd w:val="clear" w:color="auto" w:fill="auto"/>
            <w:tcPrChange w:id="1452" w:author="Mattsi" w:date="2016-12-15T09:50:00Z">
              <w:tcPr>
                <w:tcW w:w="2766" w:type="dxa"/>
                <w:shd w:val="clear" w:color="auto" w:fill="auto"/>
              </w:tcPr>
            </w:tcPrChange>
          </w:tcPr>
          <w:p w14:paraId="5F68D073" w14:textId="77777777" w:rsidR="00800108" w:rsidRPr="00800108" w:rsidRDefault="00800108"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800108">
              <w:rPr>
                <w:rFonts w:hint="eastAsia"/>
                <w:b/>
              </w:rPr>
              <w:t>S</w:t>
            </w:r>
            <w:r w:rsidRPr="00800108">
              <w:rPr>
                <w:b/>
              </w:rPr>
              <w:t>erver System Actions</w:t>
            </w:r>
          </w:p>
        </w:tc>
      </w:tr>
      <w:tr w:rsidR="00800108" w:rsidRPr="00AB4299" w14:paraId="501FC62B" w14:textId="77777777" w:rsidTr="00800108">
        <w:trPr>
          <w:cnfStyle w:val="000000100000" w:firstRow="0" w:lastRow="0" w:firstColumn="0" w:lastColumn="0" w:oddVBand="0" w:evenVBand="0" w:oddHBand="1" w:evenHBand="0" w:firstRowFirstColumn="0" w:firstRowLastColumn="0" w:lastRowFirstColumn="0" w:lastRowLastColumn="0"/>
          <w:jc w:val="center"/>
          <w:trPrChange w:id="1453"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54" w:author="Mattsi" w:date="2016-12-15T09:50:00Z">
              <w:tcPr>
                <w:tcW w:w="2765" w:type="dxa"/>
                <w:shd w:val="clear" w:color="auto" w:fill="auto"/>
                <w:vAlign w:val="center"/>
              </w:tcPr>
            </w:tcPrChange>
          </w:tcPr>
          <w:p w14:paraId="6930775E"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b/>
              </w:rPr>
            </w:pPr>
            <w:r w:rsidRPr="00AB4299">
              <w:rPr>
                <w:rFonts w:hint="eastAsia"/>
                <w:b/>
              </w:rPr>
              <w:lastRenderedPageBreak/>
              <w:t>Open the game page</w:t>
            </w:r>
            <w:r w:rsidRPr="00AB4299">
              <w:rPr>
                <w:b/>
              </w:rPr>
              <w:t>.</w:t>
            </w:r>
          </w:p>
        </w:tc>
        <w:tc>
          <w:tcPr>
            <w:tcW w:w="2765" w:type="dxa"/>
            <w:shd w:val="clear" w:color="auto" w:fill="auto"/>
            <w:vAlign w:val="center"/>
            <w:tcPrChange w:id="1455" w:author="Mattsi" w:date="2016-12-15T09:50:00Z">
              <w:tcPr>
                <w:tcW w:w="2765" w:type="dxa"/>
                <w:shd w:val="clear" w:color="auto" w:fill="auto"/>
                <w:vAlign w:val="center"/>
              </w:tcPr>
            </w:tcPrChange>
          </w:tcPr>
          <w:p w14:paraId="03603D0D"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456" w:author="Mattsi" w:date="2016-12-15T09:50:00Z">
              <w:tcPr>
                <w:tcW w:w="2766" w:type="dxa"/>
                <w:shd w:val="clear" w:color="auto" w:fill="auto"/>
                <w:vAlign w:val="center"/>
              </w:tcPr>
            </w:tcPrChange>
          </w:tcPr>
          <w:p w14:paraId="1E12BE6B"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800108" w:rsidRPr="007E3BBB" w14:paraId="731EB02D" w14:textId="77777777" w:rsidTr="00800108">
        <w:trPr>
          <w:jc w:val="center"/>
          <w:trPrChange w:id="1457"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58" w:author="Mattsi" w:date="2016-12-15T09:50:00Z">
              <w:tcPr>
                <w:tcW w:w="2765" w:type="dxa"/>
                <w:shd w:val="clear" w:color="auto" w:fill="auto"/>
                <w:vAlign w:val="center"/>
              </w:tcPr>
            </w:tcPrChange>
          </w:tcPr>
          <w:p w14:paraId="6E023B68"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rPr>
                <w:b/>
              </w:rPr>
            </w:pPr>
            <w:r w:rsidRPr="00AB4299">
              <w:rPr>
                <w:rFonts w:hint="eastAsia"/>
                <w:b/>
              </w:rPr>
              <w:t>Input the username and pas</w:t>
            </w:r>
            <w:r>
              <w:rPr>
                <w:b/>
              </w:rPr>
              <w:t>sword</w:t>
            </w:r>
            <w:r w:rsidRPr="00AB4299">
              <w:rPr>
                <w:b/>
              </w:rPr>
              <w:t>.</w:t>
            </w:r>
          </w:p>
        </w:tc>
        <w:tc>
          <w:tcPr>
            <w:tcW w:w="2765" w:type="dxa"/>
            <w:shd w:val="clear" w:color="auto" w:fill="auto"/>
            <w:vAlign w:val="center"/>
            <w:tcPrChange w:id="1459" w:author="Mattsi" w:date="2016-12-15T09:50:00Z">
              <w:tcPr>
                <w:tcW w:w="2765" w:type="dxa"/>
                <w:shd w:val="clear" w:color="auto" w:fill="auto"/>
                <w:vAlign w:val="center"/>
              </w:tcPr>
            </w:tcPrChange>
          </w:tcPr>
          <w:p w14:paraId="66ADF22D"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Change w:id="1460" w:author="Mattsi" w:date="2016-12-15T09:50:00Z">
              <w:tcPr>
                <w:tcW w:w="2766" w:type="dxa"/>
                <w:shd w:val="clear" w:color="auto" w:fill="auto"/>
                <w:vAlign w:val="center"/>
              </w:tcPr>
            </w:tcPrChange>
          </w:tcPr>
          <w:p w14:paraId="3A3089AE"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800108" w:rsidRPr="00AB4299" w14:paraId="3EBB27D9" w14:textId="77777777" w:rsidTr="00800108">
        <w:trPr>
          <w:cnfStyle w:val="000000100000" w:firstRow="0" w:lastRow="0" w:firstColumn="0" w:lastColumn="0" w:oddVBand="0" w:evenVBand="0" w:oddHBand="1" w:evenHBand="0" w:firstRowFirstColumn="0" w:firstRowLastColumn="0" w:lastRowFirstColumn="0" w:lastRowLastColumn="0"/>
          <w:jc w:val="center"/>
          <w:trPrChange w:id="1461"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62" w:author="Mattsi" w:date="2016-12-15T09:50:00Z">
              <w:tcPr>
                <w:tcW w:w="2765" w:type="dxa"/>
                <w:shd w:val="clear" w:color="auto" w:fill="auto"/>
                <w:vAlign w:val="center"/>
              </w:tcPr>
            </w:tcPrChange>
          </w:tcPr>
          <w:p w14:paraId="7B5991A0"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b/>
              </w:rPr>
            </w:pPr>
            <w:r w:rsidRPr="00AB4299">
              <w:rPr>
                <w:b/>
              </w:rPr>
              <w:t xml:space="preserve">Press “OK” button. </w:t>
            </w:r>
          </w:p>
        </w:tc>
        <w:tc>
          <w:tcPr>
            <w:tcW w:w="2765" w:type="dxa"/>
            <w:shd w:val="clear" w:color="auto" w:fill="auto"/>
            <w:vAlign w:val="center"/>
            <w:tcPrChange w:id="1463" w:author="Mattsi" w:date="2016-12-15T09:50:00Z">
              <w:tcPr>
                <w:tcW w:w="2765" w:type="dxa"/>
                <w:shd w:val="clear" w:color="auto" w:fill="auto"/>
                <w:vAlign w:val="center"/>
              </w:tcPr>
            </w:tcPrChange>
          </w:tcPr>
          <w:p w14:paraId="36349AE4" w14:textId="77777777" w:rsidR="00800108" w:rsidRPr="00AB4299" w:rsidRDefault="00800108"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464" w:author="Mattsi" w:date="2016-12-15T09:50:00Z">
              <w:tcPr>
                <w:tcW w:w="2766" w:type="dxa"/>
                <w:shd w:val="clear" w:color="auto" w:fill="auto"/>
                <w:vAlign w:val="center"/>
              </w:tcPr>
            </w:tcPrChange>
          </w:tcPr>
          <w:p w14:paraId="1B26E8BC"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800108" w:rsidRPr="007E3BBB" w14:paraId="168148B8" w14:textId="77777777" w:rsidTr="00800108">
        <w:trPr>
          <w:jc w:val="center"/>
          <w:trPrChange w:id="1465"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66" w:author="Mattsi" w:date="2016-12-15T09:50:00Z">
              <w:tcPr>
                <w:tcW w:w="2765" w:type="dxa"/>
                <w:shd w:val="clear" w:color="auto" w:fill="auto"/>
                <w:vAlign w:val="center"/>
              </w:tcPr>
            </w:tcPrChange>
          </w:tcPr>
          <w:p w14:paraId="2CF48879" w14:textId="77777777" w:rsidR="00800108" w:rsidRPr="00AB4299" w:rsidRDefault="00800108" w:rsidP="006C717E">
            <w:pPr>
              <w:adjustRightInd w:val="0"/>
              <w:snapToGrid w:val="0"/>
            </w:pPr>
          </w:p>
        </w:tc>
        <w:tc>
          <w:tcPr>
            <w:tcW w:w="2765" w:type="dxa"/>
            <w:shd w:val="clear" w:color="auto" w:fill="auto"/>
            <w:vAlign w:val="center"/>
            <w:tcPrChange w:id="1467" w:author="Mattsi" w:date="2016-12-15T09:50:00Z">
              <w:tcPr>
                <w:tcW w:w="2765" w:type="dxa"/>
                <w:shd w:val="clear" w:color="auto" w:fill="auto"/>
                <w:vAlign w:val="center"/>
              </w:tcPr>
            </w:tcPrChange>
          </w:tcPr>
          <w:p w14:paraId="3C245F3A"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Send</w:t>
            </w:r>
            <w:r w:rsidRPr="00AB4299">
              <w:t>s the username</w:t>
            </w:r>
            <w:r>
              <w:t xml:space="preserve"> and password</w:t>
            </w:r>
            <w:r w:rsidRPr="00AB4299">
              <w:t xml:space="preserve"> to server.</w:t>
            </w:r>
          </w:p>
        </w:tc>
        <w:tc>
          <w:tcPr>
            <w:tcW w:w="2766" w:type="dxa"/>
            <w:shd w:val="clear" w:color="auto" w:fill="auto"/>
            <w:vAlign w:val="center"/>
            <w:tcPrChange w:id="1468" w:author="Mattsi" w:date="2016-12-15T09:50:00Z">
              <w:tcPr>
                <w:tcW w:w="2766" w:type="dxa"/>
                <w:shd w:val="clear" w:color="auto" w:fill="auto"/>
                <w:vAlign w:val="center"/>
              </w:tcPr>
            </w:tcPrChange>
          </w:tcPr>
          <w:p w14:paraId="5A6602AB"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800108" w:rsidRPr="007E3BBB" w14:paraId="31867D7D" w14:textId="77777777" w:rsidTr="00800108">
        <w:trPr>
          <w:cnfStyle w:val="000000100000" w:firstRow="0" w:lastRow="0" w:firstColumn="0" w:lastColumn="0" w:oddVBand="0" w:evenVBand="0" w:oddHBand="1" w:evenHBand="0" w:firstRowFirstColumn="0" w:firstRowLastColumn="0" w:lastRowFirstColumn="0" w:lastRowLastColumn="0"/>
          <w:jc w:val="center"/>
          <w:trPrChange w:id="1469"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70" w:author="Mattsi" w:date="2016-12-15T09:50:00Z">
              <w:tcPr>
                <w:tcW w:w="2765" w:type="dxa"/>
                <w:shd w:val="clear" w:color="auto" w:fill="auto"/>
                <w:vAlign w:val="center"/>
              </w:tcPr>
            </w:tcPrChange>
          </w:tcPr>
          <w:p w14:paraId="78CF7236" w14:textId="77777777" w:rsidR="00800108" w:rsidRPr="00AB4299" w:rsidRDefault="00800108" w:rsidP="006C717E">
            <w:pPr>
              <w:adjustRightInd w:val="0"/>
              <w:snapToGrid w:val="0"/>
              <w:cnfStyle w:val="001000100000" w:firstRow="0" w:lastRow="0" w:firstColumn="1" w:lastColumn="0" w:oddVBand="0" w:evenVBand="0" w:oddHBand="1" w:evenHBand="0" w:firstRowFirstColumn="0" w:firstRowLastColumn="0" w:lastRowFirstColumn="0" w:lastRowLastColumn="0"/>
            </w:pPr>
          </w:p>
        </w:tc>
        <w:tc>
          <w:tcPr>
            <w:tcW w:w="2765" w:type="dxa"/>
            <w:shd w:val="clear" w:color="auto" w:fill="auto"/>
            <w:vAlign w:val="center"/>
            <w:tcPrChange w:id="1471" w:author="Mattsi" w:date="2016-12-15T09:50:00Z">
              <w:tcPr>
                <w:tcW w:w="2765" w:type="dxa"/>
                <w:shd w:val="clear" w:color="auto" w:fill="auto"/>
                <w:vAlign w:val="center"/>
              </w:tcPr>
            </w:tcPrChange>
          </w:tcPr>
          <w:p w14:paraId="495D8ABC"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472" w:author="Mattsi" w:date="2016-12-15T09:50:00Z">
              <w:tcPr>
                <w:tcW w:w="2766" w:type="dxa"/>
                <w:shd w:val="clear" w:color="auto" w:fill="auto"/>
                <w:vAlign w:val="center"/>
              </w:tcPr>
            </w:tcPrChange>
          </w:tcPr>
          <w:p w14:paraId="24A037B9"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rsidRPr="00AB4299">
              <w:rPr>
                <w:rFonts w:hint="eastAsia"/>
              </w:rPr>
              <w:t>Check if the username already exist</w:t>
            </w:r>
            <w:r w:rsidRPr="00AB4299">
              <w:t>s in the membership database</w:t>
            </w:r>
            <w:r>
              <w:t xml:space="preserve"> and validates the password</w:t>
            </w:r>
            <w:r w:rsidRPr="00AB4299">
              <w:t>.</w:t>
            </w:r>
          </w:p>
        </w:tc>
      </w:tr>
      <w:tr w:rsidR="00800108" w:rsidRPr="00AB4299" w14:paraId="60FB2DF2" w14:textId="77777777" w:rsidTr="00800108">
        <w:trPr>
          <w:jc w:val="center"/>
          <w:trPrChange w:id="1473"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74" w:author="Mattsi" w:date="2016-12-15T09:50:00Z">
              <w:tcPr>
                <w:tcW w:w="2765" w:type="dxa"/>
                <w:shd w:val="clear" w:color="auto" w:fill="auto"/>
                <w:vAlign w:val="center"/>
              </w:tcPr>
            </w:tcPrChange>
          </w:tcPr>
          <w:p w14:paraId="0F88F09E" w14:textId="77777777" w:rsidR="00800108" w:rsidRPr="00AB4299" w:rsidRDefault="00800108" w:rsidP="006C717E">
            <w:pPr>
              <w:adjustRightInd w:val="0"/>
              <w:snapToGrid w:val="0"/>
            </w:pPr>
          </w:p>
        </w:tc>
        <w:tc>
          <w:tcPr>
            <w:tcW w:w="2765" w:type="dxa"/>
            <w:shd w:val="clear" w:color="auto" w:fill="auto"/>
            <w:vAlign w:val="center"/>
            <w:tcPrChange w:id="1475" w:author="Mattsi" w:date="2016-12-15T09:50:00Z">
              <w:tcPr>
                <w:tcW w:w="2765" w:type="dxa"/>
                <w:shd w:val="clear" w:color="auto" w:fill="auto"/>
                <w:vAlign w:val="center"/>
              </w:tcPr>
            </w:tcPrChange>
          </w:tcPr>
          <w:p w14:paraId="13838676"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Change w:id="1476" w:author="Mattsi" w:date="2016-12-15T09:50:00Z">
              <w:tcPr>
                <w:tcW w:w="2766" w:type="dxa"/>
                <w:shd w:val="clear" w:color="auto" w:fill="auto"/>
                <w:vAlign w:val="center"/>
              </w:tcPr>
            </w:tcPrChange>
          </w:tcPr>
          <w:p w14:paraId="37CA2506"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w:t>
            </w:r>
            <w:r w:rsidRPr="00AB4299">
              <w:t>ends response.</w:t>
            </w:r>
          </w:p>
        </w:tc>
      </w:tr>
      <w:tr w:rsidR="00800108" w:rsidRPr="00DB4751" w14:paraId="697DD8B9" w14:textId="77777777" w:rsidTr="00800108">
        <w:trPr>
          <w:cnfStyle w:val="000000100000" w:firstRow="0" w:lastRow="0" w:firstColumn="0" w:lastColumn="0" w:oddVBand="0" w:evenVBand="0" w:oddHBand="1" w:evenHBand="0" w:firstRowFirstColumn="0" w:firstRowLastColumn="0" w:lastRowFirstColumn="0" w:lastRowLastColumn="0"/>
          <w:jc w:val="center"/>
          <w:trPrChange w:id="1477"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78" w:author="Mattsi" w:date="2016-12-15T09:50:00Z">
              <w:tcPr>
                <w:tcW w:w="2765" w:type="dxa"/>
                <w:shd w:val="clear" w:color="auto" w:fill="auto"/>
                <w:vAlign w:val="center"/>
              </w:tcPr>
            </w:tcPrChange>
          </w:tcPr>
          <w:p w14:paraId="1F1E83CB" w14:textId="77777777" w:rsidR="00800108" w:rsidRPr="00AB4299" w:rsidRDefault="00800108" w:rsidP="006C717E">
            <w:pPr>
              <w:adjustRightInd w:val="0"/>
              <w:snapToGrid w:val="0"/>
              <w:cnfStyle w:val="001000100000" w:firstRow="0" w:lastRow="0" w:firstColumn="1" w:lastColumn="0" w:oddVBand="0" w:evenVBand="0" w:oddHBand="1" w:evenHBand="0" w:firstRowFirstColumn="0" w:firstRowLastColumn="0" w:lastRowFirstColumn="0" w:lastRowLastColumn="0"/>
            </w:pPr>
          </w:p>
        </w:tc>
        <w:tc>
          <w:tcPr>
            <w:tcW w:w="2765" w:type="dxa"/>
            <w:shd w:val="clear" w:color="auto" w:fill="auto"/>
            <w:vAlign w:val="center"/>
            <w:tcPrChange w:id="1479" w:author="Mattsi" w:date="2016-12-15T09:50:00Z">
              <w:tcPr>
                <w:tcW w:w="2765" w:type="dxa"/>
                <w:shd w:val="clear" w:color="auto" w:fill="auto"/>
                <w:vAlign w:val="center"/>
              </w:tcPr>
            </w:tcPrChange>
          </w:tcPr>
          <w:p w14:paraId="70B2C548" w14:textId="77777777" w:rsidR="00800108" w:rsidRPr="00AB4299" w:rsidRDefault="00800108" w:rsidP="004D112F">
            <w:pPr>
              <w:pStyle w:val="ListParagraph"/>
              <w:widowControl w:val="0"/>
              <w:numPr>
                <w:ilvl w:val="0"/>
                <w:numId w:val="15"/>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rsidRPr="00AB4299">
              <w:rPr>
                <w:rFonts w:hint="eastAsia"/>
              </w:rPr>
              <w:t>Receives</w:t>
            </w:r>
            <w:r w:rsidRPr="00AB4299">
              <w:t xml:space="preserve"> and parses </w:t>
            </w:r>
            <w:r>
              <w:t xml:space="preserve">the </w:t>
            </w:r>
            <w:r w:rsidRPr="00AB4299">
              <w:t>response.</w:t>
            </w:r>
          </w:p>
        </w:tc>
        <w:tc>
          <w:tcPr>
            <w:tcW w:w="2766" w:type="dxa"/>
            <w:shd w:val="clear" w:color="auto" w:fill="auto"/>
            <w:vAlign w:val="center"/>
            <w:tcPrChange w:id="1480" w:author="Mattsi" w:date="2016-12-15T09:50:00Z">
              <w:tcPr>
                <w:tcW w:w="2766" w:type="dxa"/>
                <w:shd w:val="clear" w:color="auto" w:fill="auto"/>
                <w:vAlign w:val="center"/>
              </w:tcPr>
            </w:tcPrChange>
          </w:tcPr>
          <w:p w14:paraId="15474063" w14:textId="77777777" w:rsidR="00800108" w:rsidRPr="00AB4299" w:rsidRDefault="00800108"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800108" w:rsidRPr="007E3BBB" w14:paraId="3409BF88" w14:textId="77777777" w:rsidTr="00800108">
        <w:trPr>
          <w:jc w:val="center"/>
          <w:trPrChange w:id="1481" w:author="Mattsi" w:date="2016-12-15T09:50:00Z">
            <w:trPr>
              <w:jc w:val="center"/>
            </w:trPr>
          </w:trPrChange>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482" w:author="Mattsi" w:date="2016-12-15T09:50:00Z">
              <w:tcPr>
                <w:tcW w:w="2765" w:type="dxa"/>
                <w:shd w:val="clear" w:color="auto" w:fill="auto"/>
                <w:vAlign w:val="center"/>
              </w:tcPr>
            </w:tcPrChange>
          </w:tcPr>
          <w:p w14:paraId="1BF02B58" w14:textId="77777777" w:rsidR="00800108" w:rsidRPr="00AB4299" w:rsidRDefault="00800108" w:rsidP="006C717E">
            <w:pPr>
              <w:adjustRightInd w:val="0"/>
              <w:snapToGrid w:val="0"/>
            </w:pPr>
          </w:p>
        </w:tc>
        <w:tc>
          <w:tcPr>
            <w:tcW w:w="2765" w:type="dxa"/>
            <w:shd w:val="clear" w:color="auto" w:fill="auto"/>
            <w:vAlign w:val="center"/>
            <w:tcPrChange w:id="1483" w:author="Mattsi" w:date="2016-12-15T09:50:00Z">
              <w:tcPr>
                <w:tcW w:w="2765" w:type="dxa"/>
                <w:shd w:val="clear" w:color="auto" w:fill="auto"/>
                <w:vAlign w:val="center"/>
              </w:tcPr>
            </w:tcPrChange>
          </w:tcPr>
          <w:p w14:paraId="67BB854A" w14:textId="77777777" w:rsidR="00800108" w:rsidRPr="00344181" w:rsidRDefault="00800108" w:rsidP="004D112F">
            <w:pPr>
              <w:pStyle w:val="ListParagraph"/>
              <w:widowControl w:val="0"/>
              <w:numPr>
                <w:ilvl w:val="0"/>
                <w:numId w:val="15"/>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 xml:space="preserve">Jump to the </w:t>
            </w:r>
            <w:r>
              <w:t xml:space="preserve">main </w:t>
            </w:r>
            <w:r w:rsidR="0010436A">
              <w:t>menu</w:t>
            </w:r>
            <w:r w:rsidRPr="00AB4299">
              <w:rPr>
                <w:rFonts w:hint="eastAsia"/>
              </w:rPr>
              <w:t xml:space="preserve"> interface.</w:t>
            </w:r>
          </w:p>
          <w:p w14:paraId="1FF55C2C" w14:textId="77777777" w:rsidR="00344181" w:rsidRPr="00892ED2" w:rsidRDefault="00344181" w:rsidP="00892ED2">
            <w:pPr>
              <w:widowControl w:val="0"/>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Change w:id="1484" w:author="Mattsi" w:date="2016-12-15T09:50:00Z">
              <w:tcPr>
                <w:tcW w:w="2766" w:type="dxa"/>
                <w:shd w:val="clear" w:color="auto" w:fill="auto"/>
                <w:vAlign w:val="center"/>
              </w:tcPr>
            </w:tcPrChange>
          </w:tcPr>
          <w:p w14:paraId="22DDDA3B" w14:textId="77777777" w:rsidR="00800108" w:rsidRPr="00AB4299" w:rsidRDefault="00800108"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bl>
    <w:p w14:paraId="7505A3C9" w14:textId="77777777" w:rsidR="005C08A0" w:rsidRPr="007E3BBB" w:rsidRDefault="005C08A0" w:rsidP="00892ED2">
      <w:pPr>
        <w:pStyle w:val="Yazstilim"/>
      </w:pPr>
      <w:r w:rsidRPr="007E3BBB">
        <w:t>UC1-10: Alternative flow of events:</w:t>
      </w:r>
    </w:p>
    <w:p w14:paraId="74695EFC" w14:textId="77777777" w:rsidR="005C08A0" w:rsidRDefault="005C08A0" w:rsidP="00892ED2">
      <w:pPr>
        <w:pStyle w:val="Yazstilim"/>
      </w:pPr>
      <w:r w:rsidRPr="007E3BBB">
        <w:t>Step 5: Username</w:t>
      </w:r>
      <w:r>
        <w:t xml:space="preserve"> and password is not in the player</w:t>
      </w:r>
      <w:r w:rsidRPr="007E3BBB">
        <w:t xml:space="preserve"> database. Display an error message, and ask player to </w:t>
      </w:r>
      <w:r>
        <w:t>reenter their credentials</w:t>
      </w:r>
      <w:r w:rsidRPr="007E3BBB">
        <w:t>.</w:t>
      </w:r>
    </w:p>
    <w:p w14:paraId="096DEB40" w14:textId="77777777" w:rsidR="005C08A0" w:rsidRPr="00DB4751" w:rsidRDefault="005C08A0" w:rsidP="00892ED2">
      <w:pPr>
        <w:pStyle w:val="Yazstilim"/>
      </w:pPr>
      <w:r w:rsidRPr="00DB4751">
        <w:rPr>
          <w:rFonts w:hint="eastAsia"/>
        </w:rPr>
        <w:t xml:space="preserve">UC1-11: Exceptional flow of events: </w:t>
      </w:r>
    </w:p>
    <w:p w14:paraId="58E6B9E9" w14:textId="77777777" w:rsidR="005C08A0" w:rsidRDefault="00892ED2" w:rsidP="00892ED2">
      <w:pPr>
        <w:pStyle w:val="Yazstilim"/>
      </w:pPr>
      <w:r>
        <w:t xml:space="preserve">Steps </w:t>
      </w:r>
      <w:r w:rsidR="0020714D">
        <w:t>4, 6</w:t>
      </w:r>
      <w:r w:rsidR="005C08A0">
        <w:t xml:space="preserve">, 7: </w:t>
      </w:r>
      <w:r w:rsidR="005C08A0" w:rsidRPr="007E3BBB">
        <w:t xml:space="preserve">If the </w:t>
      </w:r>
      <w:r w:rsidR="005C08A0">
        <w:t>connection with the server is not established</w:t>
      </w:r>
      <w:r w:rsidR="005C08A0" w:rsidRPr="007E3BBB">
        <w:t xml:space="preserve"> return an error message.</w:t>
      </w:r>
    </w:p>
    <w:p w14:paraId="2676FA4F" w14:textId="77777777" w:rsidR="00892ED2" w:rsidRPr="00892ED2" w:rsidRDefault="00892ED2" w:rsidP="00892ED2"/>
    <w:p w14:paraId="3D6D7A4C" w14:textId="77777777" w:rsidR="00805EC0" w:rsidRPr="004E6DE8" w:rsidRDefault="00805EC0" w:rsidP="00CA0BAA">
      <w:pPr>
        <w:pStyle w:val="H2"/>
        <w:pPrChange w:id="1485" w:author="Mattsi" w:date="2016-12-15T09:50:00Z">
          <w:pPr/>
        </w:pPrChange>
      </w:pPr>
      <w:bookmarkStart w:id="1486" w:name="_Toc469560281"/>
      <w:r w:rsidRPr="004E6DE8">
        <w:t>Use Case 2 – Registration</w:t>
      </w:r>
      <w:r w:rsidR="00A43870">
        <w:t xml:space="preserve"> with Server and Client Relationship</w:t>
      </w:r>
      <w:bookmarkEnd w:id="1486"/>
    </w:p>
    <w:p w14:paraId="2BF98808" w14:textId="77777777" w:rsidR="00805EC0" w:rsidRDefault="00805EC0" w:rsidP="00805EC0">
      <w:pPr>
        <w:pStyle w:val="Yazstilim"/>
      </w:pPr>
      <w:r>
        <w:t>UC2-1: Registration</w:t>
      </w:r>
    </w:p>
    <w:p w14:paraId="1EE46D41" w14:textId="77777777" w:rsidR="00805EC0" w:rsidRDefault="00805EC0" w:rsidP="00805EC0">
      <w:pPr>
        <w:pStyle w:val="Yazstilim"/>
      </w:pPr>
      <w:r>
        <w:t>UC2-2: Author: AG</w:t>
      </w:r>
    </w:p>
    <w:p w14:paraId="3C4021FE" w14:textId="18728A9B" w:rsidR="0010436A" w:rsidRPr="0010436A" w:rsidRDefault="0010436A" w:rsidP="0010436A">
      <w:pPr>
        <w:pStyle w:val="Yazstilim"/>
      </w:pPr>
      <w:r>
        <w:t xml:space="preserve">UC2-3: </w:t>
      </w:r>
      <w:ins w:id="1487" w:author="Qian Zhou" w:date="2016-12-15T09:50:00Z">
        <w:r w:rsidR="0088363E">
          <w:t xml:space="preserve">Date: </w:t>
        </w:r>
        <w:r>
          <w:t>Sprint</w:t>
        </w:r>
        <w:r w:rsidR="0088363E">
          <w:t xml:space="preserve"> </w:t>
        </w:r>
        <w:r>
          <w:t>3</w:t>
        </w:r>
      </w:ins>
      <w:del w:id="1488" w:author="Qian Zhou" w:date="2016-12-15T09:50:00Z">
        <w:r>
          <w:delText>Sprint3</w:delText>
        </w:r>
      </w:del>
    </w:p>
    <w:p w14:paraId="0364DCC7" w14:textId="77777777" w:rsidR="00805EC0" w:rsidRDefault="00805EC0" w:rsidP="00805EC0">
      <w:pPr>
        <w:pStyle w:val="Yazstilim"/>
      </w:pPr>
      <w:r>
        <w:t>UC2-4: Purpose: Player registers to the game</w:t>
      </w:r>
    </w:p>
    <w:p w14:paraId="4F76670E" w14:textId="7D3C2356" w:rsidR="001C7F31" w:rsidRDefault="00805EC0" w:rsidP="00805EC0">
      <w:pPr>
        <w:pStyle w:val="Yazstilim"/>
      </w:pPr>
      <w:r>
        <w:t>UC2-5: Overview: The user fills a form with his desired username</w:t>
      </w:r>
      <w:del w:id="1489" w:author="Qian Zhou" w:date="2016-12-15T09:50:00Z">
        <w:r>
          <w:delText>, his email address</w:delText>
        </w:r>
      </w:del>
      <w:r>
        <w:t xml:space="preserve"> and </w:t>
      </w:r>
      <w:del w:id="1490" w:author="Qian Zhou" w:date="2016-12-15T09:50:00Z">
        <w:r>
          <w:delText xml:space="preserve">his </w:delText>
        </w:r>
      </w:del>
      <w:r>
        <w:t xml:space="preserve">desired password. If the username </w:t>
      </w:r>
      <w:ins w:id="1491" w:author="Qian Zhou" w:date="2016-12-15T09:50:00Z">
        <w:r w:rsidR="00AF75DA">
          <w:t>and password</w:t>
        </w:r>
      </w:ins>
      <w:del w:id="1492" w:author="Qian Zhou" w:date="2016-12-15T09:50:00Z">
        <w:r>
          <w:delText>or email</w:delText>
        </w:r>
      </w:del>
      <w:r>
        <w:t xml:space="preserve"> does not exist on the system’s database, then the system saves these details and returns to log in screen. </w:t>
      </w:r>
    </w:p>
    <w:p w14:paraId="0C5C56BC" w14:textId="23654C3B" w:rsidR="001C7F31" w:rsidRDefault="001C7F31" w:rsidP="00805EC0">
      <w:pPr>
        <w:pStyle w:val="Yazstilim"/>
      </w:pPr>
      <w:r w:rsidRPr="001C7F31">
        <w:rPr>
          <w:b/>
        </w:rPr>
        <w:t>A</w:t>
      </w:r>
      <w:r w:rsidR="00805EC0" w:rsidRPr="001C7F31">
        <w:rPr>
          <w:b/>
        </w:rPr>
        <w:t>lternative 1:</w:t>
      </w:r>
      <w:r w:rsidR="00805EC0">
        <w:t xml:space="preserve"> if username </w:t>
      </w:r>
      <w:ins w:id="1493" w:author="Qian Zhou" w:date="2016-12-15T09:50:00Z">
        <w:r w:rsidR="00FA2D69">
          <w:t>and password</w:t>
        </w:r>
      </w:ins>
      <w:del w:id="1494" w:author="Qian Zhou" w:date="2016-12-15T09:50:00Z">
        <w:r w:rsidR="00805EC0">
          <w:delText>or email</w:delText>
        </w:r>
      </w:del>
      <w:r w:rsidR="00805EC0">
        <w:t xml:space="preserve"> exists in database, then an appropriate message is returned to the user and the user must pick a different username or </w:t>
      </w:r>
      <w:ins w:id="1495" w:author="Qian Zhou" w:date="2016-12-15T09:50:00Z">
        <w:r w:rsidR="00FA2D69">
          <w:t>password</w:t>
        </w:r>
      </w:ins>
      <w:del w:id="1496" w:author="Qian Zhou" w:date="2016-12-15T09:50:00Z">
        <w:r w:rsidR="00805EC0">
          <w:delText>email</w:delText>
        </w:r>
      </w:del>
      <w:r w:rsidR="00805EC0">
        <w:t>.</w:t>
      </w:r>
    </w:p>
    <w:p w14:paraId="4D782B2F" w14:textId="77777777" w:rsidR="00805EC0" w:rsidRDefault="00805EC0" w:rsidP="00805EC0">
      <w:pPr>
        <w:pStyle w:val="Yazstilim"/>
      </w:pPr>
      <w:r w:rsidRPr="001C7F31">
        <w:rPr>
          <w:b/>
        </w:rPr>
        <w:t>Alternative 2:</w:t>
      </w:r>
      <w:r>
        <w:t xml:space="preserve"> if the email does not contain “@” and “.” characters the client must give an appropriate message.</w:t>
      </w:r>
    </w:p>
    <w:p w14:paraId="161D8F75" w14:textId="002A3753" w:rsidR="00805EC0" w:rsidRDefault="00805EC0" w:rsidP="00805EC0">
      <w:pPr>
        <w:pStyle w:val="Yazstilim"/>
      </w:pPr>
      <w:r>
        <w:t>UC2-6: Cross Reference:</w:t>
      </w:r>
      <w:ins w:id="1497" w:author="Qian Zhou" w:date="2016-12-15T09:50:00Z">
        <w:r w:rsidR="00027F4E">
          <w:t xml:space="preserve"> Functional Requirements</w:t>
        </w:r>
      </w:ins>
      <w:r>
        <w:t xml:space="preserve"> </w:t>
      </w:r>
      <w:r w:rsidR="00A4492F">
        <w:fldChar w:fldCharType="begin"/>
      </w:r>
      <w:r w:rsidR="00A4492F">
        <w:instrText xml:space="preserve"> HYPERLINK \l "R1_1" </w:instrText>
      </w:r>
      <w:r w:rsidR="00A4492F">
        <w:fldChar w:fldCharType="separate"/>
      </w:r>
      <w:r w:rsidRPr="008B2840">
        <w:rPr>
          <w:rStyle w:val="Hyperlink"/>
          <w:rFonts w:cstheme="minorHAnsi"/>
        </w:rPr>
        <w:t>R1.1</w:t>
      </w:r>
      <w:r w:rsidR="00A4492F">
        <w:rPr>
          <w:rStyle w:val="Hyperlink"/>
          <w:rFonts w:cstheme="minorHAnsi"/>
        </w:rPr>
        <w:fldChar w:fldCharType="end"/>
      </w:r>
      <w:r>
        <w:t xml:space="preserve">, </w:t>
      </w:r>
      <w:r w:rsidR="00A4492F">
        <w:fldChar w:fldCharType="begin"/>
      </w:r>
      <w:r w:rsidR="00A4492F">
        <w:instrText xml:space="preserve"> HYPERLINK \l "R1" </w:instrText>
      </w:r>
      <w:r w:rsidR="00A4492F">
        <w:fldChar w:fldCharType="separate"/>
      </w:r>
      <w:r w:rsidRPr="008B2840">
        <w:rPr>
          <w:rStyle w:val="Hyperlink"/>
          <w:rFonts w:cstheme="minorHAnsi"/>
        </w:rPr>
        <w:t>R1</w:t>
      </w:r>
      <w:r w:rsidR="00A4492F">
        <w:rPr>
          <w:rStyle w:val="Hyperlink"/>
          <w:rFonts w:cstheme="minorHAnsi"/>
        </w:rPr>
        <w:fldChar w:fldCharType="end"/>
      </w:r>
    </w:p>
    <w:p w14:paraId="071525C4" w14:textId="77777777" w:rsidR="00805EC0" w:rsidRDefault="00805EC0" w:rsidP="00805EC0">
      <w:pPr>
        <w:pStyle w:val="Yazstilim"/>
      </w:pPr>
      <w:r>
        <w:t>UC2-7: Actors: Player</w:t>
      </w:r>
    </w:p>
    <w:p w14:paraId="515694C3" w14:textId="77777777" w:rsidR="00D515EF" w:rsidRDefault="00D515EF" w:rsidP="00D515EF">
      <w:pPr>
        <w:pStyle w:val="Yazstilim"/>
      </w:pPr>
      <w:r>
        <w:t>UC2-8: Pre-Conditions:</w:t>
      </w:r>
    </w:p>
    <w:p w14:paraId="0195DE67" w14:textId="77777777" w:rsidR="00D515EF" w:rsidRDefault="00D515EF" w:rsidP="00D515EF">
      <w:pPr>
        <w:pStyle w:val="Yazstilim"/>
      </w:pPr>
      <w:r>
        <w:tab/>
        <w:t>UC2-Pre-1: The registration web page must be loaded.</w:t>
      </w:r>
    </w:p>
    <w:p w14:paraId="6D81B58F" w14:textId="77777777" w:rsidR="00D515EF" w:rsidRDefault="00D515EF" w:rsidP="00D515EF">
      <w:pPr>
        <w:pStyle w:val="Yazstilim"/>
      </w:pPr>
      <w:r>
        <w:tab/>
        <w:t>UC2-Pre-2: The player must not have an account.</w:t>
      </w:r>
    </w:p>
    <w:p w14:paraId="241F2C3C" w14:textId="77777777" w:rsidR="00D515EF" w:rsidRDefault="00D515EF" w:rsidP="00D515EF">
      <w:pPr>
        <w:pStyle w:val="Yazstilim"/>
      </w:pPr>
      <w:r>
        <w:t>UC2-9: Post-Conditions:</w:t>
      </w:r>
    </w:p>
    <w:p w14:paraId="5AF0AD6C" w14:textId="77777777" w:rsidR="00D515EF" w:rsidRDefault="00D515EF" w:rsidP="00D515EF">
      <w:pPr>
        <w:pStyle w:val="Yazstilim"/>
      </w:pPr>
      <w:r>
        <w:tab/>
        <w:t>UC2-Post-1: The player returns to log in screen.</w:t>
      </w:r>
    </w:p>
    <w:p w14:paraId="5E39E7D7" w14:textId="77777777" w:rsidR="00D515EF" w:rsidRDefault="00D515EF" w:rsidP="00D515EF">
      <w:pPr>
        <w:pStyle w:val="Yazstilim"/>
      </w:pPr>
      <w:r>
        <w:lastRenderedPageBreak/>
        <w:tab/>
        <w:t>UC2-Post-2: The player’s information is stored into the server’s database.</w:t>
      </w:r>
    </w:p>
    <w:p w14:paraId="6E801A9D" w14:textId="77777777" w:rsidR="00D515EF" w:rsidRPr="00D515EF" w:rsidRDefault="00D515EF" w:rsidP="00D515EF">
      <w:pPr>
        <w:rPr>
          <w:del w:id="1498" w:author="Qian Zhou" w:date="2016-12-15T09:50:00Z"/>
        </w:rPr>
      </w:pPr>
    </w:p>
    <w:p w14:paraId="4389EE5F" w14:textId="77777777" w:rsidR="00A43870" w:rsidRPr="00A43870" w:rsidRDefault="00A43870" w:rsidP="00A43870">
      <w:pPr>
        <w:rPr>
          <w:del w:id="1499" w:author="Qian Zhou" w:date="2016-12-15T09:50:00Z"/>
        </w:rPr>
      </w:pPr>
    </w:p>
    <w:tbl>
      <w:tblPr>
        <w:tblStyle w:val="PlainTable41"/>
        <w:tblW w:w="0" w:type="auto"/>
        <w:tblLook w:val="04A0" w:firstRow="1" w:lastRow="0" w:firstColumn="1" w:lastColumn="0" w:noHBand="0" w:noVBand="1"/>
        <w:tblPrChange w:id="1500" w:author="Mattsi" w:date="2016-12-15T09:50:00Z">
          <w:tblPr>
            <w:tblStyle w:val="41"/>
            <w:tblW w:w="0" w:type="auto"/>
            <w:tblLook w:val="04A0" w:firstRow="1" w:lastRow="0" w:firstColumn="1" w:lastColumn="0" w:noHBand="0" w:noVBand="1"/>
          </w:tblPr>
        </w:tblPrChange>
      </w:tblPr>
      <w:tblGrid>
        <w:gridCol w:w="2765"/>
        <w:gridCol w:w="2765"/>
        <w:gridCol w:w="2766"/>
        <w:tblGridChange w:id="1501">
          <w:tblGrid>
            <w:gridCol w:w="2765"/>
            <w:gridCol w:w="2765"/>
            <w:gridCol w:w="2766"/>
          </w:tblGrid>
        </w:tblGridChange>
      </w:tblGrid>
      <w:tr w:rsidR="00142609" w:rsidRPr="00AB4299" w14:paraId="0ADEF867" w14:textId="77777777" w:rsidTr="006C7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tcPrChange w:id="1502" w:author="Mattsi" w:date="2016-12-15T09:50:00Z">
              <w:tcPr>
                <w:tcW w:w="2765" w:type="dxa"/>
                <w:shd w:val="clear" w:color="auto" w:fill="auto"/>
              </w:tcPr>
            </w:tcPrChange>
          </w:tcPr>
          <w:p w14:paraId="1D8A9DBD" w14:textId="77777777" w:rsidR="00142609" w:rsidRPr="00142609" w:rsidRDefault="00142609" w:rsidP="006C717E">
            <w:pPr>
              <w:adjustRightInd w:val="0"/>
              <w:snapToGrid w:val="0"/>
              <w:jc w:val="center"/>
              <w:cnfStyle w:val="101000000000" w:firstRow="1" w:lastRow="0" w:firstColumn="1" w:lastColumn="0" w:oddVBand="0" w:evenVBand="0" w:oddHBand="0" w:evenHBand="0" w:firstRowFirstColumn="0" w:firstRowLastColumn="0" w:lastRowFirstColumn="0" w:lastRowLastColumn="0"/>
              <w:rPr>
                <w:b/>
              </w:rPr>
            </w:pPr>
            <w:r w:rsidRPr="00142609">
              <w:rPr>
                <w:rFonts w:hint="eastAsia"/>
                <w:b/>
              </w:rPr>
              <w:t>Actor Actions</w:t>
            </w:r>
          </w:p>
        </w:tc>
        <w:tc>
          <w:tcPr>
            <w:tcW w:w="2765" w:type="dxa"/>
            <w:shd w:val="clear" w:color="auto" w:fill="auto"/>
            <w:tcPrChange w:id="1503" w:author="Mattsi" w:date="2016-12-15T09:50:00Z">
              <w:tcPr>
                <w:tcW w:w="2765" w:type="dxa"/>
                <w:shd w:val="clear" w:color="auto" w:fill="auto"/>
              </w:tcPr>
            </w:tcPrChange>
          </w:tcPr>
          <w:p w14:paraId="69D20C5C" w14:textId="77777777" w:rsidR="00142609" w:rsidRPr="00142609"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142609">
              <w:rPr>
                <w:rFonts w:hint="eastAsia"/>
                <w:b/>
              </w:rPr>
              <w:t xml:space="preserve">Client </w:t>
            </w:r>
            <w:r w:rsidRPr="00142609">
              <w:rPr>
                <w:b/>
              </w:rPr>
              <w:t>System Actions</w:t>
            </w:r>
          </w:p>
        </w:tc>
        <w:tc>
          <w:tcPr>
            <w:tcW w:w="2766" w:type="dxa"/>
            <w:shd w:val="clear" w:color="auto" w:fill="auto"/>
            <w:tcPrChange w:id="1504" w:author="Mattsi" w:date="2016-12-15T09:50:00Z">
              <w:tcPr>
                <w:tcW w:w="2766" w:type="dxa"/>
                <w:shd w:val="clear" w:color="auto" w:fill="auto"/>
              </w:tcPr>
            </w:tcPrChange>
          </w:tcPr>
          <w:p w14:paraId="3A31282C" w14:textId="77777777" w:rsidR="00142609" w:rsidRPr="00142609" w:rsidRDefault="00142609" w:rsidP="006C717E">
            <w:pPr>
              <w:adjustRightInd w:val="0"/>
              <w:snapToGrid w:val="0"/>
              <w:jc w:val="center"/>
              <w:cnfStyle w:val="100000000000" w:firstRow="1" w:lastRow="0" w:firstColumn="0" w:lastColumn="0" w:oddVBand="0" w:evenVBand="0" w:oddHBand="0" w:evenHBand="0" w:firstRowFirstColumn="0" w:firstRowLastColumn="0" w:lastRowFirstColumn="0" w:lastRowLastColumn="0"/>
              <w:rPr>
                <w:b/>
              </w:rPr>
            </w:pPr>
            <w:r w:rsidRPr="00142609">
              <w:rPr>
                <w:rFonts w:hint="eastAsia"/>
                <w:b/>
              </w:rPr>
              <w:t>S</w:t>
            </w:r>
            <w:r w:rsidRPr="00142609">
              <w:rPr>
                <w:b/>
              </w:rPr>
              <w:t>erver System Actions</w:t>
            </w:r>
          </w:p>
        </w:tc>
      </w:tr>
      <w:tr w:rsidR="00142609" w:rsidRPr="00AB4299" w14:paraId="24D22CF3" w14:textId="77777777" w:rsidTr="006C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05" w:author="Mattsi" w:date="2016-12-15T09:50:00Z">
              <w:tcPr>
                <w:tcW w:w="2765" w:type="dxa"/>
                <w:shd w:val="clear" w:color="auto" w:fill="auto"/>
                <w:vAlign w:val="center"/>
              </w:tcPr>
            </w:tcPrChange>
          </w:tcPr>
          <w:p w14:paraId="26EC47C9"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b/>
              </w:rPr>
            </w:pPr>
            <w:r w:rsidRPr="00AB4299">
              <w:rPr>
                <w:rFonts w:hint="eastAsia"/>
                <w:b/>
              </w:rPr>
              <w:t xml:space="preserve">Open </w:t>
            </w:r>
            <w:r>
              <w:rPr>
                <w:b/>
              </w:rPr>
              <w:t>the registration</w:t>
            </w:r>
            <w:r w:rsidRPr="00AB4299">
              <w:rPr>
                <w:rFonts w:hint="eastAsia"/>
                <w:b/>
              </w:rPr>
              <w:t xml:space="preserve"> page</w:t>
            </w:r>
            <w:r w:rsidRPr="00AB4299">
              <w:rPr>
                <w:b/>
              </w:rPr>
              <w:t>.</w:t>
            </w:r>
          </w:p>
        </w:tc>
        <w:tc>
          <w:tcPr>
            <w:tcW w:w="2765" w:type="dxa"/>
            <w:shd w:val="clear" w:color="auto" w:fill="auto"/>
            <w:vAlign w:val="center"/>
            <w:tcPrChange w:id="1506" w:author="Mattsi" w:date="2016-12-15T09:50:00Z">
              <w:tcPr>
                <w:tcW w:w="2765" w:type="dxa"/>
                <w:shd w:val="clear" w:color="auto" w:fill="auto"/>
                <w:vAlign w:val="center"/>
              </w:tcPr>
            </w:tcPrChange>
          </w:tcPr>
          <w:p w14:paraId="518A9E9E"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507" w:author="Mattsi" w:date="2016-12-15T09:50:00Z">
              <w:tcPr>
                <w:tcW w:w="2766" w:type="dxa"/>
                <w:shd w:val="clear" w:color="auto" w:fill="auto"/>
                <w:vAlign w:val="center"/>
              </w:tcPr>
            </w:tcPrChange>
          </w:tcPr>
          <w:p w14:paraId="4DF400DE"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142609" w:rsidRPr="007E3BBB" w14:paraId="7F85DBF6" w14:textId="77777777" w:rsidTr="006C717E">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08" w:author="Mattsi" w:date="2016-12-15T09:50:00Z">
              <w:tcPr>
                <w:tcW w:w="2765" w:type="dxa"/>
                <w:shd w:val="clear" w:color="auto" w:fill="auto"/>
                <w:vAlign w:val="center"/>
              </w:tcPr>
            </w:tcPrChange>
          </w:tcPr>
          <w:p w14:paraId="2E133A20"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rPr>
                <w:b/>
              </w:rPr>
            </w:pPr>
            <w:r w:rsidRPr="00AB4299">
              <w:rPr>
                <w:rFonts w:hint="eastAsia"/>
                <w:b/>
              </w:rPr>
              <w:t>Input the username</w:t>
            </w:r>
            <w:r>
              <w:rPr>
                <w:b/>
              </w:rPr>
              <w:t>, the email</w:t>
            </w:r>
            <w:r w:rsidRPr="00AB4299">
              <w:rPr>
                <w:rFonts w:hint="eastAsia"/>
                <w:b/>
              </w:rPr>
              <w:t xml:space="preserve"> and </w:t>
            </w:r>
            <w:r>
              <w:rPr>
                <w:b/>
              </w:rPr>
              <w:t xml:space="preserve">the </w:t>
            </w:r>
            <w:r w:rsidRPr="00AB4299">
              <w:rPr>
                <w:rFonts w:hint="eastAsia"/>
                <w:b/>
              </w:rPr>
              <w:t>pas</w:t>
            </w:r>
            <w:r>
              <w:rPr>
                <w:b/>
              </w:rPr>
              <w:t>sword</w:t>
            </w:r>
            <w:r w:rsidRPr="00AB4299">
              <w:rPr>
                <w:b/>
              </w:rPr>
              <w:t>.</w:t>
            </w:r>
          </w:p>
        </w:tc>
        <w:tc>
          <w:tcPr>
            <w:tcW w:w="2765" w:type="dxa"/>
            <w:shd w:val="clear" w:color="auto" w:fill="auto"/>
            <w:vAlign w:val="center"/>
            <w:tcPrChange w:id="1509" w:author="Mattsi" w:date="2016-12-15T09:50:00Z">
              <w:tcPr>
                <w:tcW w:w="2765" w:type="dxa"/>
                <w:shd w:val="clear" w:color="auto" w:fill="auto"/>
                <w:vAlign w:val="center"/>
              </w:tcPr>
            </w:tcPrChange>
          </w:tcPr>
          <w:p w14:paraId="32A99AEB"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Change w:id="1510" w:author="Mattsi" w:date="2016-12-15T09:50:00Z">
              <w:tcPr>
                <w:tcW w:w="2766" w:type="dxa"/>
                <w:shd w:val="clear" w:color="auto" w:fill="auto"/>
                <w:vAlign w:val="center"/>
              </w:tcPr>
            </w:tcPrChange>
          </w:tcPr>
          <w:p w14:paraId="2FA8F32D"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142609" w:rsidRPr="00AB4299" w14:paraId="68AE11E8" w14:textId="77777777" w:rsidTr="006C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11" w:author="Mattsi" w:date="2016-12-15T09:50:00Z">
              <w:tcPr>
                <w:tcW w:w="2765" w:type="dxa"/>
                <w:shd w:val="clear" w:color="auto" w:fill="auto"/>
                <w:vAlign w:val="center"/>
              </w:tcPr>
            </w:tcPrChange>
          </w:tcPr>
          <w:p w14:paraId="4D546BAB"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1000100000" w:firstRow="0" w:lastRow="0" w:firstColumn="1" w:lastColumn="0" w:oddVBand="0" w:evenVBand="0" w:oddHBand="1" w:evenHBand="0" w:firstRowFirstColumn="0" w:firstRowLastColumn="0" w:lastRowFirstColumn="0" w:lastRowLastColumn="0"/>
              <w:rPr>
                <w:b/>
              </w:rPr>
            </w:pPr>
            <w:r w:rsidRPr="00AB4299">
              <w:rPr>
                <w:b/>
              </w:rPr>
              <w:t xml:space="preserve">Press “OK” button. </w:t>
            </w:r>
          </w:p>
        </w:tc>
        <w:tc>
          <w:tcPr>
            <w:tcW w:w="2765" w:type="dxa"/>
            <w:shd w:val="clear" w:color="auto" w:fill="auto"/>
            <w:vAlign w:val="center"/>
            <w:tcPrChange w:id="1512" w:author="Mattsi" w:date="2016-12-15T09:50:00Z">
              <w:tcPr>
                <w:tcW w:w="2765" w:type="dxa"/>
                <w:shd w:val="clear" w:color="auto" w:fill="auto"/>
                <w:vAlign w:val="center"/>
              </w:tcPr>
            </w:tcPrChange>
          </w:tcPr>
          <w:p w14:paraId="3AB37057" w14:textId="77777777" w:rsidR="00142609" w:rsidRPr="00AB4299" w:rsidRDefault="00142609" w:rsidP="006C717E">
            <w:pPr>
              <w:pStyle w:val="ListParagraph"/>
              <w:adjustRightInd w:val="0"/>
              <w:snapToGrid w:val="0"/>
              <w:ind w:left="36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513" w:author="Mattsi" w:date="2016-12-15T09:50:00Z">
              <w:tcPr>
                <w:tcW w:w="2766" w:type="dxa"/>
                <w:shd w:val="clear" w:color="auto" w:fill="auto"/>
                <w:vAlign w:val="center"/>
              </w:tcPr>
            </w:tcPrChange>
          </w:tcPr>
          <w:p w14:paraId="10E97EB1"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142609" w:rsidRPr="007E3BBB" w14:paraId="60B9A867" w14:textId="77777777" w:rsidTr="006C717E">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14" w:author="Mattsi" w:date="2016-12-15T09:50:00Z">
              <w:tcPr>
                <w:tcW w:w="2765" w:type="dxa"/>
                <w:shd w:val="clear" w:color="auto" w:fill="auto"/>
                <w:vAlign w:val="center"/>
              </w:tcPr>
            </w:tcPrChange>
          </w:tcPr>
          <w:p w14:paraId="78F1E7AA" w14:textId="77777777" w:rsidR="00142609" w:rsidRPr="00AB4299" w:rsidRDefault="00142609" w:rsidP="006C717E">
            <w:pPr>
              <w:adjustRightInd w:val="0"/>
              <w:snapToGrid w:val="0"/>
            </w:pPr>
          </w:p>
        </w:tc>
        <w:tc>
          <w:tcPr>
            <w:tcW w:w="2765" w:type="dxa"/>
            <w:shd w:val="clear" w:color="auto" w:fill="auto"/>
            <w:vAlign w:val="center"/>
            <w:tcPrChange w:id="1515" w:author="Mattsi" w:date="2016-12-15T09:50:00Z">
              <w:tcPr>
                <w:tcW w:w="2765" w:type="dxa"/>
                <w:shd w:val="clear" w:color="auto" w:fill="auto"/>
                <w:vAlign w:val="center"/>
              </w:tcPr>
            </w:tcPrChange>
          </w:tcPr>
          <w:p w14:paraId="735164A8"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Send</w:t>
            </w:r>
            <w:r w:rsidRPr="00AB4299">
              <w:t>s the username</w:t>
            </w:r>
            <w:r>
              <w:t xml:space="preserve">, </w:t>
            </w:r>
            <w:del w:id="1516" w:author="Qian Zhou" w:date="2016-12-15T09:50:00Z">
              <w:r>
                <w:delText xml:space="preserve">the email </w:delText>
              </w:r>
            </w:del>
            <w:r>
              <w:t>and password</w:t>
            </w:r>
            <w:r w:rsidRPr="00AB4299">
              <w:t xml:space="preserve"> to server.</w:t>
            </w:r>
          </w:p>
        </w:tc>
        <w:tc>
          <w:tcPr>
            <w:tcW w:w="2766" w:type="dxa"/>
            <w:shd w:val="clear" w:color="auto" w:fill="auto"/>
            <w:vAlign w:val="center"/>
            <w:tcPrChange w:id="1517" w:author="Mattsi" w:date="2016-12-15T09:50:00Z">
              <w:tcPr>
                <w:tcW w:w="2766" w:type="dxa"/>
                <w:shd w:val="clear" w:color="auto" w:fill="auto"/>
                <w:vAlign w:val="center"/>
              </w:tcPr>
            </w:tcPrChange>
          </w:tcPr>
          <w:p w14:paraId="148F83A2"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r w:rsidR="00142609" w:rsidRPr="007E3BBB" w14:paraId="6F4FDDED" w14:textId="77777777" w:rsidTr="006C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18" w:author="Mattsi" w:date="2016-12-15T09:50:00Z">
              <w:tcPr>
                <w:tcW w:w="2765" w:type="dxa"/>
                <w:shd w:val="clear" w:color="auto" w:fill="auto"/>
                <w:vAlign w:val="center"/>
              </w:tcPr>
            </w:tcPrChange>
          </w:tcPr>
          <w:p w14:paraId="4D7E6D5B" w14:textId="77777777" w:rsidR="00142609" w:rsidRPr="00AB4299" w:rsidRDefault="00142609" w:rsidP="006C717E">
            <w:pPr>
              <w:adjustRightInd w:val="0"/>
              <w:snapToGrid w:val="0"/>
              <w:cnfStyle w:val="001000100000" w:firstRow="0" w:lastRow="0" w:firstColumn="1" w:lastColumn="0" w:oddVBand="0" w:evenVBand="0" w:oddHBand="1" w:evenHBand="0" w:firstRowFirstColumn="0" w:firstRowLastColumn="0" w:lastRowFirstColumn="0" w:lastRowLastColumn="0"/>
            </w:pPr>
          </w:p>
        </w:tc>
        <w:tc>
          <w:tcPr>
            <w:tcW w:w="2765" w:type="dxa"/>
            <w:shd w:val="clear" w:color="auto" w:fill="auto"/>
            <w:vAlign w:val="center"/>
            <w:tcPrChange w:id="1519" w:author="Mattsi" w:date="2016-12-15T09:50:00Z">
              <w:tcPr>
                <w:tcW w:w="2765" w:type="dxa"/>
                <w:shd w:val="clear" w:color="auto" w:fill="auto"/>
                <w:vAlign w:val="center"/>
              </w:tcPr>
            </w:tcPrChange>
          </w:tcPr>
          <w:p w14:paraId="06361228"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c>
          <w:tcPr>
            <w:tcW w:w="2766" w:type="dxa"/>
            <w:shd w:val="clear" w:color="auto" w:fill="auto"/>
            <w:vAlign w:val="center"/>
            <w:tcPrChange w:id="1520" w:author="Mattsi" w:date="2016-12-15T09:50:00Z">
              <w:tcPr>
                <w:tcW w:w="2766" w:type="dxa"/>
                <w:shd w:val="clear" w:color="auto" w:fill="auto"/>
                <w:vAlign w:val="center"/>
              </w:tcPr>
            </w:tcPrChange>
          </w:tcPr>
          <w:p w14:paraId="636330B1"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t>Stores the username</w:t>
            </w:r>
            <w:del w:id="1521" w:author="Qian Zhou" w:date="2016-12-15T09:50:00Z">
              <w:r>
                <w:delText>, the email</w:delText>
              </w:r>
            </w:del>
            <w:r>
              <w:rPr>
                <w:lang w:val="tr-TR"/>
                <w:rPrChange w:id="1522" w:author="Qian Zhou" w:date="2016-12-15T09:50:00Z">
                  <w:rPr/>
                </w:rPrChange>
              </w:rPr>
              <w:t xml:space="preserve"> and </w:t>
            </w:r>
            <w:r>
              <w:t>the password to system’s database</w:t>
            </w:r>
            <w:r w:rsidRPr="00AB4299">
              <w:t>.</w:t>
            </w:r>
          </w:p>
        </w:tc>
      </w:tr>
      <w:tr w:rsidR="00142609" w:rsidRPr="00AB4299" w14:paraId="33E357C4" w14:textId="77777777" w:rsidTr="006C717E">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23" w:author="Mattsi" w:date="2016-12-15T09:50:00Z">
              <w:tcPr>
                <w:tcW w:w="2765" w:type="dxa"/>
                <w:shd w:val="clear" w:color="auto" w:fill="auto"/>
                <w:vAlign w:val="center"/>
              </w:tcPr>
            </w:tcPrChange>
          </w:tcPr>
          <w:p w14:paraId="6601AEF4" w14:textId="77777777" w:rsidR="00142609" w:rsidRPr="00AB4299" w:rsidRDefault="00142609" w:rsidP="006C717E">
            <w:pPr>
              <w:adjustRightInd w:val="0"/>
              <w:snapToGrid w:val="0"/>
            </w:pPr>
          </w:p>
        </w:tc>
        <w:tc>
          <w:tcPr>
            <w:tcW w:w="2765" w:type="dxa"/>
            <w:shd w:val="clear" w:color="auto" w:fill="auto"/>
            <w:vAlign w:val="center"/>
            <w:tcPrChange w:id="1524" w:author="Mattsi" w:date="2016-12-15T09:50:00Z">
              <w:tcPr>
                <w:tcW w:w="2765" w:type="dxa"/>
                <w:shd w:val="clear" w:color="auto" w:fill="auto"/>
                <w:vAlign w:val="center"/>
              </w:tcPr>
            </w:tcPrChange>
          </w:tcPr>
          <w:p w14:paraId="69A1A92B"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c>
          <w:tcPr>
            <w:tcW w:w="2766" w:type="dxa"/>
            <w:shd w:val="clear" w:color="auto" w:fill="auto"/>
            <w:vAlign w:val="center"/>
            <w:tcPrChange w:id="1525" w:author="Mattsi" w:date="2016-12-15T09:50:00Z">
              <w:tcPr>
                <w:tcW w:w="2766" w:type="dxa"/>
                <w:shd w:val="clear" w:color="auto" w:fill="auto"/>
                <w:vAlign w:val="center"/>
              </w:tcPr>
            </w:tcPrChange>
          </w:tcPr>
          <w:p w14:paraId="79E3D15A"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S</w:t>
            </w:r>
            <w:r w:rsidRPr="00AB4299">
              <w:t>ends response.</w:t>
            </w:r>
          </w:p>
        </w:tc>
      </w:tr>
      <w:tr w:rsidR="00142609" w:rsidRPr="00DB4751" w14:paraId="7B9A0660" w14:textId="77777777" w:rsidTr="006C7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26" w:author="Mattsi" w:date="2016-12-15T09:50:00Z">
              <w:tcPr>
                <w:tcW w:w="2765" w:type="dxa"/>
                <w:shd w:val="clear" w:color="auto" w:fill="auto"/>
                <w:vAlign w:val="center"/>
              </w:tcPr>
            </w:tcPrChange>
          </w:tcPr>
          <w:p w14:paraId="33AACD99" w14:textId="77777777" w:rsidR="00142609" w:rsidRPr="00AB4299" w:rsidRDefault="00142609" w:rsidP="006C717E">
            <w:pPr>
              <w:adjustRightInd w:val="0"/>
              <w:snapToGrid w:val="0"/>
              <w:cnfStyle w:val="001000100000" w:firstRow="0" w:lastRow="0" w:firstColumn="1" w:lastColumn="0" w:oddVBand="0" w:evenVBand="0" w:oddHBand="1" w:evenHBand="0" w:firstRowFirstColumn="0" w:firstRowLastColumn="0" w:lastRowFirstColumn="0" w:lastRowLastColumn="0"/>
            </w:pPr>
          </w:p>
        </w:tc>
        <w:tc>
          <w:tcPr>
            <w:tcW w:w="2765" w:type="dxa"/>
            <w:shd w:val="clear" w:color="auto" w:fill="auto"/>
            <w:vAlign w:val="center"/>
            <w:tcPrChange w:id="1527" w:author="Mattsi" w:date="2016-12-15T09:50:00Z">
              <w:tcPr>
                <w:tcW w:w="2765" w:type="dxa"/>
                <w:shd w:val="clear" w:color="auto" w:fill="auto"/>
                <w:vAlign w:val="center"/>
              </w:tcPr>
            </w:tcPrChange>
          </w:tcPr>
          <w:p w14:paraId="3A9E46CA"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100000" w:firstRow="0" w:lastRow="0" w:firstColumn="0" w:lastColumn="0" w:oddVBand="0" w:evenVBand="0" w:oddHBand="1" w:evenHBand="0" w:firstRowFirstColumn="0" w:firstRowLastColumn="0" w:lastRowFirstColumn="0" w:lastRowLastColumn="0"/>
            </w:pPr>
            <w:r w:rsidRPr="00AB4299">
              <w:rPr>
                <w:rFonts w:hint="eastAsia"/>
              </w:rPr>
              <w:t>Receives</w:t>
            </w:r>
            <w:r w:rsidRPr="00AB4299">
              <w:t xml:space="preserve"> and parses </w:t>
            </w:r>
            <w:r>
              <w:t xml:space="preserve">the </w:t>
            </w:r>
            <w:r w:rsidRPr="00AB4299">
              <w:t>response.</w:t>
            </w:r>
          </w:p>
        </w:tc>
        <w:tc>
          <w:tcPr>
            <w:tcW w:w="2766" w:type="dxa"/>
            <w:shd w:val="clear" w:color="auto" w:fill="auto"/>
            <w:vAlign w:val="center"/>
            <w:tcPrChange w:id="1528" w:author="Mattsi" w:date="2016-12-15T09:50:00Z">
              <w:tcPr>
                <w:tcW w:w="2766" w:type="dxa"/>
                <w:shd w:val="clear" w:color="auto" w:fill="auto"/>
                <w:vAlign w:val="center"/>
              </w:tcPr>
            </w:tcPrChange>
          </w:tcPr>
          <w:p w14:paraId="650E95E9" w14:textId="77777777" w:rsidR="00142609" w:rsidRPr="00AB4299" w:rsidRDefault="00142609" w:rsidP="006C717E">
            <w:pPr>
              <w:adjustRightInd w:val="0"/>
              <w:snapToGrid w:val="0"/>
              <w:cnfStyle w:val="000000100000" w:firstRow="0" w:lastRow="0" w:firstColumn="0" w:lastColumn="0" w:oddVBand="0" w:evenVBand="0" w:oddHBand="1" w:evenHBand="0" w:firstRowFirstColumn="0" w:firstRowLastColumn="0" w:lastRowFirstColumn="0" w:lastRowLastColumn="0"/>
            </w:pPr>
          </w:p>
        </w:tc>
      </w:tr>
      <w:tr w:rsidR="00142609" w:rsidRPr="007E3BBB" w14:paraId="4DE549D0" w14:textId="77777777" w:rsidTr="006C717E">
        <w:tc>
          <w:tcPr>
            <w:cnfStyle w:val="001000000000" w:firstRow="0" w:lastRow="0" w:firstColumn="1" w:lastColumn="0" w:oddVBand="0" w:evenVBand="0" w:oddHBand="0" w:evenHBand="0" w:firstRowFirstColumn="0" w:firstRowLastColumn="0" w:lastRowFirstColumn="0" w:lastRowLastColumn="0"/>
            <w:tcW w:w="2765" w:type="dxa"/>
            <w:shd w:val="clear" w:color="auto" w:fill="auto"/>
            <w:vAlign w:val="center"/>
            <w:tcPrChange w:id="1529" w:author="Mattsi" w:date="2016-12-15T09:50:00Z">
              <w:tcPr>
                <w:tcW w:w="2765" w:type="dxa"/>
                <w:shd w:val="clear" w:color="auto" w:fill="auto"/>
                <w:vAlign w:val="center"/>
              </w:tcPr>
            </w:tcPrChange>
          </w:tcPr>
          <w:p w14:paraId="5EF37EF1" w14:textId="77777777" w:rsidR="00142609" w:rsidRPr="00AB4299" w:rsidRDefault="00142609" w:rsidP="006C717E">
            <w:pPr>
              <w:adjustRightInd w:val="0"/>
              <w:snapToGrid w:val="0"/>
            </w:pPr>
          </w:p>
        </w:tc>
        <w:tc>
          <w:tcPr>
            <w:tcW w:w="2765" w:type="dxa"/>
            <w:shd w:val="clear" w:color="auto" w:fill="auto"/>
            <w:vAlign w:val="center"/>
            <w:tcPrChange w:id="1530" w:author="Mattsi" w:date="2016-12-15T09:50:00Z">
              <w:tcPr>
                <w:tcW w:w="2765" w:type="dxa"/>
                <w:shd w:val="clear" w:color="auto" w:fill="auto"/>
                <w:vAlign w:val="center"/>
              </w:tcPr>
            </w:tcPrChange>
          </w:tcPr>
          <w:p w14:paraId="3E59DD4F" w14:textId="77777777" w:rsidR="00142609" w:rsidRPr="00AB4299" w:rsidRDefault="00142609" w:rsidP="004D112F">
            <w:pPr>
              <w:pStyle w:val="ListParagraph"/>
              <w:widowControl w:val="0"/>
              <w:numPr>
                <w:ilvl w:val="0"/>
                <w:numId w:val="16"/>
              </w:numPr>
              <w:adjustRightInd w:val="0"/>
              <w:snapToGrid w:val="0"/>
              <w:spacing w:after="0" w:line="240" w:lineRule="auto"/>
              <w:contextualSpacing w:val="0"/>
              <w:cnfStyle w:val="000000000000" w:firstRow="0" w:lastRow="0" w:firstColumn="0" w:lastColumn="0" w:oddVBand="0" w:evenVBand="0" w:oddHBand="0" w:evenHBand="0" w:firstRowFirstColumn="0" w:firstRowLastColumn="0" w:lastRowFirstColumn="0" w:lastRowLastColumn="0"/>
            </w:pPr>
            <w:r w:rsidRPr="00AB4299">
              <w:rPr>
                <w:rFonts w:hint="eastAsia"/>
              </w:rPr>
              <w:t xml:space="preserve">Jump to the </w:t>
            </w:r>
            <w:r>
              <w:t>log in page</w:t>
            </w:r>
            <w:r w:rsidRPr="00AB4299">
              <w:rPr>
                <w:rFonts w:hint="eastAsia"/>
              </w:rPr>
              <w:t>.</w:t>
            </w:r>
          </w:p>
        </w:tc>
        <w:tc>
          <w:tcPr>
            <w:tcW w:w="2766" w:type="dxa"/>
            <w:shd w:val="clear" w:color="auto" w:fill="auto"/>
            <w:vAlign w:val="center"/>
            <w:tcPrChange w:id="1531" w:author="Mattsi" w:date="2016-12-15T09:50:00Z">
              <w:tcPr>
                <w:tcW w:w="2766" w:type="dxa"/>
                <w:shd w:val="clear" w:color="auto" w:fill="auto"/>
                <w:vAlign w:val="center"/>
              </w:tcPr>
            </w:tcPrChange>
          </w:tcPr>
          <w:p w14:paraId="188BFFE9" w14:textId="77777777" w:rsidR="00142609" w:rsidRPr="00AB4299" w:rsidRDefault="00142609" w:rsidP="006C717E">
            <w:pPr>
              <w:adjustRightInd w:val="0"/>
              <w:snapToGrid w:val="0"/>
              <w:cnfStyle w:val="000000000000" w:firstRow="0" w:lastRow="0" w:firstColumn="0" w:lastColumn="0" w:oddVBand="0" w:evenVBand="0" w:oddHBand="0" w:evenHBand="0" w:firstRowFirstColumn="0" w:firstRowLastColumn="0" w:lastRowFirstColumn="0" w:lastRowLastColumn="0"/>
            </w:pPr>
          </w:p>
        </w:tc>
      </w:tr>
    </w:tbl>
    <w:p w14:paraId="704D84EE" w14:textId="77777777" w:rsidR="00142609" w:rsidRDefault="00142609" w:rsidP="00142609">
      <w:pPr>
        <w:widowControl w:val="0"/>
        <w:autoSpaceDE w:val="0"/>
        <w:autoSpaceDN w:val="0"/>
        <w:adjustRightInd w:val="0"/>
        <w:snapToGrid w:val="0"/>
        <w:rPr>
          <w:rFonts w:cstheme="minorHAnsi"/>
        </w:rPr>
        <w:pPrChange w:id="1532" w:author="Mattsi" w:date="2016-12-15T09:50:00Z">
          <w:pPr>
            <w:pStyle w:val="Yazstilim"/>
          </w:pPr>
        </w:pPrChange>
      </w:pPr>
    </w:p>
    <w:p w14:paraId="68F18C87" w14:textId="77777777" w:rsidR="00800108" w:rsidRPr="00800108" w:rsidRDefault="00800108" w:rsidP="00805EC0">
      <w:pPr>
        <w:pStyle w:val="Yazstilim"/>
        <w:rPr>
          <w:del w:id="1533" w:author="Qian Zhou" w:date="2016-12-15T09:50:00Z"/>
        </w:rPr>
      </w:pPr>
    </w:p>
    <w:p w14:paraId="15A910CE" w14:textId="77777777" w:rsidR="00CE2495" w:rsidRDefault="00CE2495" w:rsidP="006A4B26">
      <w:pPr>
        <w:pStyle w:val="Yazstilim"/>
        <w:rPr>
          <w:del w:id="1534" w:author="Qian Zhou" w:date="2016-12-15T09:50:00Z"/>
        </w:rPr>
      </w:pPr>
    </w:p>
    <w:p w14:paraId="11F668AF" w14:textId="77777777" w:rsidR="006A4B26" w:rsidRDefault="004C6F58" w:rsidP="006A4B26">
      <w:pPr>
        <w:pStyle w:val="Yazstilim"/>
      </w:pPr>
      <w:r>
        <w:t>UC2-9</w:t>
      </w:r>
      <w:r w:rsidR="006A4B26">
        <w:t>: Alternative flow of events:</w:t>
      </w:r>
    </w:p>
    <w:p w14:paraId="351ABDBE" w14:textId="00BAB4E0" w:rsidR="006A4B26" w:rsidRDefault="006A4B26" w:rsidP="006A4B26">
      <w:pPr>
        <w:pStyle w:val="Yazstilim"/>
      </w:pPr>
      <w:r>
        <w:t xml:space="preserve">Step 5: Username or </w:t>
      </w:r>
      <w:ins w:id="1535" w:author="Qian Zhou" w:date="2016-12-15T09:50:00Z">
        <w:r w:rsidR="00225706">
          <w:t>password</w:t>
        </w:r>
      </w:ins>
      <w:del w:id="1536" w:author="Qian Zhou" w:date="2016-12-15T09:50:00Z">
        <w:r>
          <w:delText>email</w:delText>
        </w:r>
      </w:del>
      <w:r>
        <w:t xml:space="preserve"> already exists on the system’s database. Appropriate message is returned to the player so the player can pick different username or </w:t>
      </w:r>
      <w:ins w:id="1537" w:author="Qian Zhou" w:date="2016-12-15T09:50:00Z">
        <w:r w:rsidR="005D6228">
          <w:t>password</w:t>
        </w:r>
      </w:ins>
      <w:del w:id="1538" w:author="Qian Zhou" w:date="2016-12-15T09:50:00Z">
        <w:r>
          <w:delText>email</w:delText>
        </w:r>
      </w:del>
      <w:r>
        <w:t>.</w:t>
      </w:r>
    </w:p>
    <w:p w14:paraId="5DEDF664" w14:textId="77777777" w:rsidR="006A4B26" w:rsidRDefault="004C6F58" w:rsidP="006A4B26">
      <w:pPr>
        <w:pStyle w:val="Yazstilim"/>
      </w:pPr>
      <w:r>
        <w:t>UC2-9</w:t>
      </w:r>
      <w:r w:rsidR="006A4B26">
        <w:t xml:space="preserve">: Exceptional flow of events: </w:t>
      </w:r>
    </w:p>
    <w:p w14:paraId="0D124867" w14:textId="77777777" w:rsidR="006A4B26" w:rsidRDefault="006A4B26" w:rsidP="006A4B26">
      <w:pPr>
        <w:pStyle w:val="Yazstilim"/>
      </w:pPr>
      <w:r>
        <w:t xml:space="preserve">Step 4, 6, </w:t>
      </w:r>
      <w:r w:rsidR="00785DBC">
        <w:t>and 7</w:t>
      </w:r>
      <w:r>
        <w:t xml:space="preserve">: </w:t>
      </w:r>
      <w:r w:rsidRPr="007E3BBB">
        <w:t xml:space="preserve">If the </w:t>
      </w:r>
      <w:r>
        <w:t>connection with the server is not established</w:t>
      </w:r>
      <w:r w:rsidRPr="007E3BBB">
        <w:t xml:space="preserve"> return an error message.</w:t>
      </w:r>
    </w:p>
    <w:p w14:paraId="11704461" w14:textId="77777777" w:rsidR="00BB3891" w:rsidRPr="00BB3891" w:rsidRDefault="00BB3891" w:rsidP="00BB3891"/>
    <w:p w14:paraId="1AFBF01E" w14:textId="77777777" w:rsidR="00A971B2" w:rsidRDefault="00A971B2" w:rsidP="00CA0BAA">
      <w:pPr>
        <w:pStyle w:val="H2"/>
        <w:pPrChange w:id="1539" w:author="Mattsi" w:date="2016-12-15T09:50:00Z">
          <w:pPr/>
        </w:pPrChange>
      </w:pPr>
      <w:bookmarkStart w:id="1540" w:name="_Toc469560282"/>
      <w:r w:rsidRPr="004E6DE8">
        <w:t>Use Case 3 – Main Menu</w:t>
      </w:r>
      <w:r w:rsidR="00262B9F">
        <w:t xml:space="preserve"> with Server and Client Relationship</w:t>
      </w:r>
      <w:bookmarkEnd w:id="1540"/>
    </w:p>
    <w:p w14:paraId="4E376F30" w14:textId="77777777" w:rsidR="00A971B2" w:rsidRPr="00A67AAA" w:rsidRDefault="00A971B2" w:rsidP="00A971B2">
      <w:pPr>
        <w:pStyle w:val="Yazstilim"/>
      </w:pPr>
      <w:r>
        <w:t>UC3</w:t>
      </w:r>
      <w:r w:rsidRPr="00A67AAA">
        <w:t>-1 Use Case: Player Choose Menu</w:t>
      </w:r>
    </w:p>
    <w:p w14:paraId="3FB1586F" w14:textId="77777777" w:rsidR="00A971B2" w:rsidRPr="00A67AAA" w:rsidRDefault="00A971B2" w:rsidP="00A971B2">
      <w:pPr>
        <w:pStyle w:val="Yazstilim"/>
      </w:pPr>
      <w:r>
        <w:t>UC3</w:t>
      </w:r>
      <w:r w:rsidRPr="00A67AAA">
        <w:t>-2 Author: XF, QZ</w:t>
      </w:r>
    </w:p>
    <w:p w14:paraId="119A658E" w14:textId="15B9B0F2" w:rsidR="00A971B2" w:rsidRPr="00A67AAA" w:rsidRDefault="00A971B2" w:rsidP="00A971B2">
      <w:pPr>
        <w:pStyle w:val="Yazstilim"/>
      </w:pPr>
      <w:r>
        <w:t>UC3</w:t>
      </w:r>
      <w:r w:rsidRPr="00A67AAA">
        <w:t xml:space="preserve">-3: </w:t>
      </w:r>
      <w:ins w:id="1541" w:author="Qian Zhou" w:date="2016-12-15T09:50:00Z">
        <w:r w:rsidR="00742379">
          <w:t>Date</w:t>
        </w:r>
        <w:r w:rsidR="00146F6F">
          <w:t>:</w:t>
        </w:r>
        <w:r w:rsidR="00742379">
          <w:t xml:space="preserve"> </w:t>
        </w:r>
        <w:r w:rsidR="00776E44">
          <w:t>Sprint</w:t>
        </w:r>
        <w:r w:rsidR="001637E0">
          <w:t xml:space="preserve"> </w:t>
        </w:r>
        <w:r w:rsidR="00776E44">
          <w:t>3</w:t>
        </w:r>
      </w:ins>
      <w:del w:id="1542" w:author="Qian Zhou" w:date="2016-12-15T09:50:00Z">
        <w:r w:rsidR="00776E44">
          <w:delText>Sprint3</w:delText>
        </w:r>
      </w:del>
    </w:p>
    <w:p w14:paraId="6B36BA25" w14:textId="77777777" w:rsidR="00A971B2" w:rsidRPr="00A67AAA" w:rsidRDefault="00A971B2" w:rsidP="00A971B2">
      <w:pPr>
        <w:pStyle w:val="Yazstilim"/>
      </w:pPr>
      <w:r>
        <w:t>UC3</w:t>
      </w:r>
      <w:r w:rsidRPr="00A67AAA">
        <w:t xml:space="preserve">-4: Purpose: The user chooses options from </w:t>
      </w:r>
      <w:r>
        <w:t>the main</w:t>
      </w:r>
      <w:r w:rsidRPr="00A67AAA">
        <w:t xml:space="preserve"> menu</w:t>
      </w:r>
      <w:r>
        <w:t>.</w:t>
      </w:r>
    </w:p>
    <w:p w14:paraId="2D901B2C" w14:textId="77777777" w:rsidR="00A971B2" w:rsidRDefault="00A971B2" w:rsidP="00A971B2">
      <w:pPr>
        <w:pStyle w:val="Yazstilim"/>
      </w:pPr>
      <w:r>
        <w:t>UC3</w:t>
      </w:r>
      <w:r w:rsidRPr="00A67AAA">
        <w:t xml:space="preserve">-5: Overview: </w:t>
      </w:r>
      <w:r>
        <w:t xml:space="preserve">The player must select a match level he wants to play in, the client sends a request to server and the server sends dungeon data to the client. The user is prompted into the dungeon map and starts playing the game. </w:t>
      </w:r>
    </w:p>
    <w:p w14:paraId="0C6F3909" w14:textId="77777777" w:rsidR="004F2247" w:rsidRDefault="00A971B2" w:rsidP="00A971B2">
      <w:pPr>
        <w:pStyle w:val="Yazstilim"/>
      </w:pPr>
      <w:r w:rsidRPr="009A6B1B">
        <w:rPr>
          <w:b/>
        </w:rPr>
        <w:t>Alternative 1</w:t>
      </w:r>
      <w:r>
        <w:t>: if the player selects score, t</w:t>
      </w:r>
      <w:r w:rsidRPr="00A67AAA">
        <w:t>he game client sends a request to the serve</w:t>
      </w:r>
      <w:r>
        <w:t>r to retrieve the score table from the database. The server sends the data back to client</w:t>
      </w:r>
      <w:r w:rsidRPr="00A67AAA">
        <w:t xml:space="preserve">. </w:t>
      </w:r>
    </w:p>
    <w:p w14:paraId="21EBBDC7" w14:textId="77777777" w:rsidR="00A971B2" w:rsidRPr="00A67AAA" w:rsidRDefault="00A971B2" w:rsidP="00A971B2">
      <w:pPr>
        <w:pStyle w:val="Yazstilim"/>
      </w:pPr>
      <w:r w:rsidRPr="009A6B1B">
        <w:rPr>
          <w:b/>
        </w:rPr>
        <w:t>A</w:t>
      </w:r>
      <w:r w:rsidR="004F2247" w:rsidRPr="009A6B1B">
        <w:rPr>
          <w:b/>
        </w:rPr>
        <w:t>lternative 2</w:t>
      </w:r>
      <w:r>
        <w:t>: if the player selects the exit button, the player logs out of the system and returns to log in screen.</w:t>
      </w:r>
    </w:p>
    <w:p w14:paraId="6BDC34E9" w14:textId="389DC9BB" w:rsidR="00A971B2" w:rsidRPr="00A67AAA" w:rsidRDefault="00A971B2" w:rsidP="00A971B2">
      <w:pPr>
        <w:pStyle w:val="Yazstilim"/>
      </w:pPr>
      <w:r>
        <w:t>UC3-6: Cross References:</w:t>
      </w:r>
      <w:del w:id="1543" w:author="Mattsi" w:date="2016-12-15T09:50:00Z">
        <w:r>
          <w:delText xml:space="preserve"> </w:delText>
        </w:r>
      </w:del>
      <w:ins w:id="1544" w:author="Qian Zhou" w:date="2016-12-15T09:50:00Z">
        <w:r w:rsidR="00E41F52" w:rsidRPr="00006C77">
          <w:t>Functional Requirements</w:t>
        </w:r>
      </w:ins>
      <w:r>
        <w:t xml:space="preserve"> </w:t>
      </w:r>
      <w:r w:rsidR="00A4492F">
        <w:fldChar w:fldCharType="begin"/>
      </w:r>
      <w:r w:rsidR="00A4492F">
        <w:instrText xml:space="preserve"> HYPERLINK \l "R2" </w:instrText>
      </w:r>
      <w:r w:rsidR="00A4492F">
        <w:fldChar w:fldCharType="separate"/>
      </w:r>
      <w:r w:rsidRPr="000D0F8B">
        <w:rPr>
          <w:rStyle w:val="Hyperlink"/>
          <w:rFonts w:cs="Calibri"/>
        </w:rPr>
        <w:t>R2</w:t>
      </w:r>
      <w:r w:rsidR="00A4492F">
        <w:rPr>
          <w:rStyle w:val="Hyperlink"/>
          <w:rFonts w:cs="Calibri"/>
        </w:rPr>
        <w:fldChar w:fldCharType="end"/>
      </w:r>
      <w:r>
        <w:t xml:space="preserve">, </w:t>
      </w:r>
      <w:r w:rsidR="00A4492F">
        <w:fldChar w:fldCharType="begin"/>
      </w:r>
      <w:r w:rsidR="00A4492F">
        <w:instrText xml:space="preserve"> HYPERLINK \l "R2_1" </w:instrText>
      </w:r>
      <w:r w:rsidR="00A4492F">
        <w:fldChar w:fldCharType="separate"/>
      </w:r>
      <w:r w:rsidRPr="000D0F8B">
        <w:rPr>
          <w:rStyle w:val="Hyperlink"/>
          <w:rFonts w:cs="Calibri"/>
        </w:rPr>
        <w:t>R2.1</w:t>
      </w:r>
      <w:r w:rsidR="00A4492F">
        <w:rPr>
          <w:rStyle w:val="Hyperlink"/>
          <w:rFonts w:cs="Calibri"/>
        </w:rPr>
        <w:fldChar w:fldCharType="end"/>
      </w:r>
      <w:r>
        <w:t xml:space="preserve">, </w:t>
      </w:r>
      <w:r w:rsidR="00A4492F">
        <w:fldChar w:fldCharType="begin"/>
      </w:r>
      <w:r w:rsidR="00A4492F">
        <w:instrText xml:space="preserve"> HYPERLINK \l "R2_2" </w:instrText>
      </w:r>
      <w:r w:rsidR="00A4492F">
        <w:fldChar w:fldCharType="separate"/>
      </w:r>
      <w:r w:rsidRPr="000D0F8B">
        <w:rPr>
          <w:rStyle w:val="Hyperlink"/>
          <w:rFonts w:cs="Calibri"/>
        </w:rPr>
        <w:t>R2.2</w:t>
      </w:r>
      <w:r w:rsidR="00A4492F">
        <w:rPr>
          <w:rStyle w:val="Hyperlink"/>
          <w:rFonts w:cs="Calibri"/>
        </w:rPr>
        <w:fldChar w:fldCharType="end"/>
      </w:r>
      <w:r>
        <w:t xml:space="preserve">, </w:t>
      </w:r>
      <w:r w:rsidR="00A4492F">
        <w:fldChar w:fldCharType="begin"/>
      </w:r>
      <w:r w:rsidR="00A4492F">
        <w:instrText xml:space="preserve"> HYPERLINK \l "R2_3" </w:instrText>
      </w:r>
      <w:r w:rsidR="00A4492F">
        <w:fldChar w:fldCharType="separate"/>
      </w:r>
      <w:r w:rsidRPr="000D0F8B">
        <w:rPr>
          <w:rStyle w:val="Hyperlink"/>
          <w:rFonts w:cs="Calibri"/>
        </w:rPr>
        <w:t>R2.3</w:t>
      </w:r>
      <w:r w:rsidR="00A4492F">
        <w:rPr>
          <w:rStyle w:val="Hyperlink"/>
          <w:rFonts w:cs="Calibri"/>
        </w:rPr>
        <w:fldChar w:fldCharType="end"/>
      </w:r>
      <w:r>
        <w:t xml:space="preserve">, </w:t>
      </w:r>
      <w:r w:rsidR="00A4492F">
        <w:fldChar w:fldCharType="begin"/>
      </w:r>
      <w:r w:rsidR="00A4492F">
        <w:instrText xml:space="preserve"> HYPERLINK \l "R2_4" </w:instrText>
      </w:r>
      <w:r w:rsidR="00A4492F">
        <w:fldChar w:fldCharType="separate"/>
      </w:r>
      <w:r w:rsidRPr="000D0F8B">
        <w:rPr>
          <w:rStyle w:val="Hyperlink"/>
          <w:rFonts w:cs="Calibri"/>
        </w:rPr>
        <w:t>R2.4</w:t>
      </w:r>
      <w:r w:rsidR="00A4492F">
        <w:rPr>
          <w:rStyle w:val="Hyperlink"/>
          <w:rFonts w:cs="Calibri"/>
        </w:rPr>
        <w:fldChar w:fldCharType="end"/>
      </w:r>
      <w:r>
        <w:t xml:space="preserve">, </w:t>
      </w:r>
      <w:r w:rsidR="00A4492F">
        <w:fldChar w:fldCharType="begin"/>
      </w:r>
      <w:r w:rsidR="00A4492F">
        <w:instrText xml:space="preserve"> HYPERLINK \l "R2_5" </w:instrText>
      </w:r>
      <w:r w:rsidR="00A4492F">
        <w:fldChar w:fldCharType="separate"/>
      </w:r>
      <w:r w:rsidRPr="000D0F8B">
        <w:rPr>
          <w:rStyle w:val="Hyperlink"/>
          <w:rFonts w:cs="Calibri"/>
        </w:rPr>
        <w:t>R2.5</w:t>
      </w:r>
      <w:r w:rsidR="00A4492F">
        <w:rPr>
          <w:rStyle w:val="Hyperlink"/>
          <w:rFonts w:cs="Calibri"/>
        </w:rPr>
        <w:fldChar w:fldCharType="end"/>
      </w:r>
    </w:p>
    <w:p w14:paraId="79E6C2A1" w14:textId="77777777" w:rsidR="00A971B2" w:rsidRPr="00A67AAA" w:rsidRDefault="00A971B2" w:rsidP="00A971B2">
      <w:pPr>
        <w:pStyle w:val="Yazstilim"/>
      </w:pPr>
      <w:r>
        <w:t>UC3</w:t>
      </w:r>
      <w:r w:rsidRPr="00A67AAA">
        <w:t>-7: Actors: Player</w:t>
      </w:r>
    </w:p>
    <w:p w14:paraId="24C5A196" w14:textId="77777777" w:rsidR="00A971B2" w:rsidRPr="00A67AAA" w:rsidRDefault="00A971B2" w:rsidP="00A971B2">
      <w:pPr>
        <w:pStyle w:val="Yazstilim"/>
      </w:pPr>
      <w:r>
        <w:t>UC3</w:t>
      </w:r>
      <w:r w:rsidRPr="00A67AAA">
        <w:t>-8: Pre-Condition:</w:t>
      </w:r>
    </w:p>
    <w:p w14:paraId="4CD4BE26" w14:textId="77777777" w:rsidR="00A971B2" w:rsidRPr="00A67AAA" w:rsidRDefault="00A971B2" w:rsidP="00A971B2">
      <w:pPr>
        <w:pStyle w:val="Yazstilim"/>
      </w:pPr>
      <w:r>
        <w:tab/>
        <w:t>UC3</w:t>
      </w:r>
      <w:r w:rsidRPr="00A67AAA">
        <w:t>-Pre-1: The player must be in menu (i.e. not the dungeon).</w:t>
      </w:r>
    </w:p>
    <w:p w14:paraId="188F9CA9" w14:textId="77777777" w:rsidR="00A971B2" w:rsidRPr="00A67AAA" w:rsidRDefault="00A971B2" w:rsidP="00A971B2">
      <w:pPr>
        <w:pStyle w:val="Yazstilim"/>
      </w:pPr>
      <w:r>
        <w:t>UC3</w:t>
      </w:r>
      <w:r w:rsidRPr="00A67AAA">
        <w:t>-Pre-2: The player must already</w:t>
      </w:r>
      <w:r>
        <w:t xml:space="preserve"> be</w:t>
      </w:r>
      <w:r w:rsidRPr="00A67AAA">
        <w:t xml:space="preserve"> log</w:t>
      </w:r>
      <w:r>
        <w:t>ged i</w:t>
      </w:r>
      <w:r w:rsidRPr="00A67AAA">
        <w:t>n.</w:t>
      </w:r>
    </w:p>
    <w:p w14:paraId="5879C59A" w14:textId="77777777" w:rsidR="00A971B2" w:rsidRPr="00A67AAA" w:rsidRDefault="00A971B2" w:rsidP="00A971B2">
      <w:pPr>
        <w:pStyle w:val="Yazstilim"/>
      </w:pPr>
      <w:r>
        <w:lastRenderedPageBreak/>
        <w:t>UC3</w:t>
      </w:r>
      <w:r w:rsidRPr="00A67AAA">
        <w:t>-9: Post Condition:</w:t>
      </w:r>
    </w:p>
    <w:p w14:paraId="529E865A" w14:textId="77777777" w:rsidR="00A971B2" w:rsidRDefault="00A971B2" w:rsidP="00A971B2">
      <w:pPr>
        <w:pStyle w:val="Yazstilim"/>
      </w:pPr>
      <w:r>
        <w:t>UC3</w:t>
      </w:r>
      <w:r w:rsidRPr="00A67AAA">
        <w:t xml:space="preserve">-Post-1: </w:t>
      </w:r>
      <w:r>
        <w:t>The player is sent to appropriate web page based on his/her action.</w:t>
      </w:r>
    </w:p>
    <w:p w14:paraId="269509A2" w14:textId="77777777" w:rsidR="00BB3891" w:rsidRPr="00BB3891" w:rsidRDefault="00BB3891" w:rsidP="00BB3891">
      <w:pPr>
        <w:rPr>
          <w:ins w:id="1545" w:author="Mattsi" w:date="2016-12-15T09:50:00Z"/>
        </w:rPr>
      </w:pPr>
    </w:p>
    <w:p w14:paraId="3E9F44A6" w14:textId="77777777" w:rsidR="009D7C25" w:rsidRPr="00564BE3" w:rsidRDefault="00BB3891" w:rsidP="00564BE3">
      <w:pPr>
        <w:pStyle w:val="H3"/>
      </w:pPr>
      <w:r w:rsidRPr="00564BE3">
        <w:t xml:space="preserve">Single/Multiplayer </w:t>
      </w:r>
    </w:p>
    <w:p w14:paraId="1850E9E8" w14:textId="77777777" w:rsidR="008C5362" w:rsidRPr="009D7C25" w:rsidRDefault="008C5362" w:rsidP="009D7C25">
      <w:pPr>
        <w:rPr>
          <w:ins w:id="1546" w:author="Qian Zhou" w:date="2016-12-15T09:50:00Z"/>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4"/>
        <w:gridCol w:w="2763"/>
        <w:gridCol w:w="2679"/>
      </w:tblGrid>
      <w:tr w:rsidR="009D7C25" w:rsidRPr="00D72A32" w14:paraId="1DED897A" w14:textId="77777777" w:rsidTr="006C717E">
        <w:tc>
          <w:tcPr>
            <w:tcW w:w="2854" w:type="dxa"/>
          </w:tcPr>
          <w:p w14:paraId="7F196200" w14:textId="77777777" w:rsidR="009D7C25" w:rsidRPr="00D72A32" w:rsidRDefault="009D7C25" w:rsidP="009D7C25">
            <w:r w:rsidRPr="00D72A32">
              <w:t>Actor Actions</w:t>
            </w:r>
          </w:p>
        </w:tc>
        <w:tc>
          <w:tcPr>
            <w:tcW w:w="2763" w:type="dxa"/>
          </w:tcPr>
          <w:p w14:paraId="0BD1A811" w14:textId="77777777" w:rsidR="009D7C25" w:rsidRPr="00D72A32" w:rsidRDefault="009D7C25" w:rsidP="009D7C25">
            <w:r w:rsidRPr="00D72A32">
              <w:t>Client System Actions</w:t>
            </w:r>
          </w:p>
        </w:tc>
        <w:tc>
          <w:tcPr>
            <w:tcW w:w="2679" w:type="dxa"/>
          </w:tcPr>
          <w:p w14:paraId="052956A4" w14:textId="77777777" w:rsidR="009D7C25" w:rsidRPr="00D72A32" w:rsidRDefault="009D7C25" w:rsidP="009D7C25">
            <w:r w:rsidRPr="00D72A32">
              <w:t>Server System Actions</w:t>
            </w:r>
          </w:p>
        </w:tc>
      </w:tr>
      <w:tr w:rsidR="009D7C25" w:rsidRPr="00A67AAA" w14:paraId="1F9833E7" w14:textId="77777777" w:rsidTr="006C717E">
        <w:tc>
          <w:tcPr>
            <w:tcW w:w="2854" w:type="dxa"/>
          </w:tcPr>
          <w:p w14:paraId="3CBFD421" w14:textId="77777777" w:rsidR="009D7C25" w:rsidRPr="00D72A32" w:rsidRDefault="009D7C25" w:rsidP="004D112F">
            <w:pPr>
              <w:pStyle w:val="ListParagraph"/>
              <w:numPr>
                <w:ilvl w:val="0"/>
                <w:numId w:val="4"/>
              </w:numPr>
              <w:spacing w:after="0" w:line="240" w:lineRule="auto"/>
              <w:rPr>
                <w:rFonts w:ascii="Calibri" w:hAnsi="Calibri" w:cs="Calibri"/>
              </w:rPr>
            </w:pPr>
            <w:r w:rsidRPr="00D72A32">
              <w:rPr>
                <w:rFonts w:ascii="Calibri" w:hAnsi="Calibri" w:cs="Calibri"/>
              </w:rPr>
              <w:t>Begins when player click single</w:t>
            </w:r>
            <w:r>
              <w:rPr>
                <w:rFonts w:ascii="Calibri" w:hAnsi="Calibri" w:cs="Calibri"/>
              </w:rPr>
              <w:t xml:space="preserve"> player of multiplayer</w:t>
            </w:r>
            <w:r w:rsidRPr="00D72A32">
              <w:rPr>
                <w:rFonts w:ascii="Calibri" w:hAnsi="Calibri" w:cs="Calibri"/>
              </w:rPr>
              <w:t xml:space="preserve"> button</w:t>
            </w:r>
          </w:p>
        </w:tc>
        <w:tc>
          <w:tcPr>
            <w:tcW w:w="2763" w:type="dxa"/>
          </w:tcPr>
          <w:p w14:paraId="2639C26B" w14:textId="77777777" w:rsidR="009D7C25" w:rsidRPr="00D72A32" w:rsidRDefault="009D7C25" w:rsidP="006C717E">
            <w:pPr>
              <w:rPr>
                <w:rFonts w:cs="Calibri"/>
              </w:rPr>
            </w:pPr>
          </w:p>
        </w:tc>
        <w:tc>
          <w:tcPr>
            <w:tcW w:w="2679" w:type="dxa"/>
          </w:tcPr>
          <w:p w14:paraId="10E440D7" w14:textId="77777777" w:rsidR="009D7C25" w:rsidRPr="00D72A32" w:rsidRDefault="009D7C25" w:rsidP="006C717E">
            <w:pPr>
              <w:rPr>
                <w:rFonts w:cs="Calibri"/>
              </w:rPr>
            </w:pPr>
          </w:p>
        </w:tc>
      </w:tr>
      <w:tr w:rsidR="009D7C25" w:rsidRPr="00A67AAA" w14:paraId="39F6384D" w14:textId="77777777" w:rsidTr="006C717E">
        <w:tc>
          <w:tcPr>
            <w:tcW w:w="2854" w:type="dxa"/>
          </w:tcPr>
          <w:p w14:paraId="2D0BD672" w14:textId="77777777" w:rsidR="009D7C25" w:rsidRPr="00D72A32" w:rsidRDefault="009D7C25" w:rsidP="006C717E">
            <w:pPr>
              <w:rPr>
                <w:rFonts w:cs="Calibri"/>
              </w:rPr>
            </w:pPr>
          </w:p>
        </w:tc>
        <w:tc>
          <w:tcPr>
            <w:tcW w:w="2763" w:type="dxa"/>
          </w:tcPr>
          <w:p w14:paraId="3A2EAFBA" w14:textId="77777777" w:rsidR="009D7C25" w:rsidRPr="00D72A32" w:rsidRDefault="009D7C25" w:rsidP="004D112F">
            <w:pPr>
              <w:pStyle w:val="ListParagraph"/>
              <w:numPr>
                <w:ilvl w:val="0"/>
                <w:numId w:val="4"/>
              </w:numPr>
              <w:spacing w:after="0" w:line="240" w:lineRule="auto"/>
              <w:rPr>
                <w:rFonts w:ascii="Calibri" w:hAnsi="Calibri" w:cs="Calibri"/>
              </w:rPr>
            </w:pPr>
            <w:r w:rsidRPr="00D72A32">
              <w:rPr>
                <w:rFonts w:ascii="Calibri" w:hAnsi="Calibri" w:cs="Calibri"/>
              </w:rPr>
              <w:t xml:space="preserve">Sends button request to </w:t>
            </w:r>
            <w:r>
              <w:rPr>
                <w:rFonts w:ascii="Calibri" w:hAnsi="Calibri" w:cs="Calibri"/>
              </w:rPr>
              <w:t xml:space="preserve">the </w:t>
            </w:r>
            <w:r w:rsidRPr="00D72A32">
              <w:rPr>
                <w:rFonts w:ascii="Calibri" w:hAnsi="Calibri" w:cs="Calibri"/>
              </w:rPr>
              <w:t>server</w:t>
            </w:r>
          </w:p>
        </w:tc>
        <w:tc>
          <w:tcPr>
            <w:tcW w:w="2679" w:type="dxa"/>
          </w:tcPr>
          <w:p w14:paraId="2C184405" w14:textId="77777777" w:rsidR="009D7C25" w:rsidRPr="00D72A32" w:rsidRDefault="009D7C25" w:rsidP="006C717E">
            <w:pPr>
              <w:rPr>
                <w:rFonts w:cs="Calibri"/>
              </w:rPr>
            </w:pPr>
          </w:p>
        </w:tc>
      </w:tr>
      <w:tr w:rsidR="009D7C25" w:rsidRPr="00A67AAA" w14:paraId="739888B0" w14:textId="77777777" w:rsidTr="006C717E">
        <w:tc>
          <w:tcPr>
            <w:tcW w:w="2854" w:type="dxa"/>
          </w:tcPr>
          <w:p w14:paraId="35DABC90" w14:textId="77777777" w:rsidR="009D7C25" w:rsidRPr="00D72A32" w:rsidRDefault="009D7C25" w:rsidP="006C717E">
            <w:pPr>
              <w:rPr>
                <w:rFonts w:cs="Calibri"/>
              </w:rPr>
            </w:pPr>
          </w:p>
        </w:tc>
        <w:tc>
          <w:tcPr>
            <w:tcW w:w="2763" w:type="dxa"/>
          </w:tcPr>
          <w:p w14:paraId="2380AAF1" w14:textId="77777777" w:rsidR="009D7C25" w:rsidRPr="00D72A32" w:rsidRDefault="009D7C25" w:rsidP="006C717E">
            <w:pPr>
              <w:rPr>
                <w:rFonts w:cs="Calibri"/>
              </w:rPr>
            </w:pPr>
          </w:p>
        </w:tc>
        <w:tc>
          <w:tcPr>
            <w:tcW w:w="2679" w:type="dxa"/>
          </w:tcPr>
          <w:p w14:paraId="1A2AB618" w14:textId="77777777" w:rsidR="009D7C25" w:rsidRPr="00D72A32" w:rsidRDefault="009D7C25" w:rsidP="004D112F">
            <w:pPr>
              <w:pStyle w:val="ListParagraph"/>
              <w:numPr>
                <w:ilvl w:val="0"/>
                <w:numId w:val="4"/>
              </w:numPr>
              <w:spacing w:after="0" w:line="240" w:lineRule="auto"/>
              <w:rPr>
                <w:rFonts w:ascii="Calibri" w:hAnsi="Calibri" w:cs="Calibri"/>
              </w:rPr>
            </w:pPr>
            <w:r>
              <w:rPr>
                <w:rFonts w:ascii="Calibri" w:hAnsi="Calibri" w:cs="Calibri"/>
              </w:rPr>
              <w:t>The server initiates the player’s session</w:t>
            </w:r>
            <w:r w:rsidRPr="00D72A32">
              <w:rPr>
                <w:rFonts w:ascii="Calibri" w:hAnsi="Calibri" w:cs="Calibri"/>
              </w:rPr>
              <w:t>.</w:t>
            </w:r>
          </w:p>
        </w:tc>
      </w:tr>
      <w:tr w:rsidR="009D7C25" w:rsidRPr="000D0F8B" w14:paraId="59B9F097" w14:textId="77777777" w:rsidTr="006C717E">
        <w:tc>
          <w:tcPr>
            <w:tcW w:w="2854" w:type="dxa"/>
          </w:tcPr>
          <w:p w14:paraId="3DC0BD33" w14:textId="77777777" w:rsidR="009D7C25" w:rsidRPr="00D72A32" w:rsidRDefault="009D7C25" w:rsidP="006C717E">
            <w:pPr>
              <w:pStyle w:val="ListParagraph"/>
              <w:ind w:left="360"/>
              <w:rPr>
                <w:rFonts w:ascii="Calibri" w:hAnsi="Calibri" w:cs="Calibri"/>
              </w:rPr>
            </w:pPr>
          </w:p>
        </w:tc>
        <w:tc>
          <w:tcPr>
            <w:tcW w:w="2763" w:type="dxa"/>
          </w:tcPr>
          <w:p w14:paraId="262731B5" w14:textId="77777777" w:rsidR="009D7C25" w:rsidRPr="00D72A32" w:rsidRDefault="009D7C25" w:rsidP="004D112F">
            <w:pPr>
              <w:pStyle w:val="ListParagraph"/>
              <w:numPr>
                <w:ilvl w:val="0"/>
                <w:numId w:val="4"/>
              </w:numPr>
              <w:spacing w:after="0" w:line="240" w:lineRule="auto"/>
              <w:rPr>
                <w:rFonts w:ascii="Calibri" w:hAnsi="Calibri" w:cs="Calibri"/>
              </w:rPr>
            </w:pPr>
            <w:r>
              <w:rPr>
                <w:rFonts w:ascii="Calibri" w:hAnsi="Calibri" w:cs="Calibri"/>
              </w:rPr>
              <w:t>Jumps to level selection web page.</w:t>
            </w:r>
          </w:p>
        </w:tc>
        <w:tc>
          <w:tcPr>
            <w:tcW w:w="2679" w:type="dxa"/>
          </w:tcPr>
          <w:p w14:paraId="48AAC0F9" w14:textId="77777777" w:rsidR="009D7C25" w:rsidRPr="00D72A32" w:rsidRDefault="009D7C25" w:rsidP="006C717E">
            <w:pPr>
              <w:rPr>
                <w:rFonts w:cs="Calibri"/>
              </w:rPr>
            </w:pPr>
          </w:p>
        </w:tc>
      </w:tr>
      <w:tr w:rsidR="009D7C25" w:rsidRPr="000D0F8B" w14:paraId="6AA7D5BD" w14:textId="77777777" w:rsidTr="006C717E">
        <w:tc>
          <w:tcPr>
            <w:tcW w:w="2854" w:type="dxa"/>
          </w:tcPr>
          <w:p w14:paraId="4D4FAC6B"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The user selects a match to play in.</w:t>
            </w:r>
          </w:p>
        </w:tc>
        <w:tc>
          <w:tcPr>
            <w:tcW w:w="2763" w:type="dxa"/>
          </w:tcPr>
          <w:p w14:paraId="04965D5E" w14:textId="77777777" w:rsidR="009D7C25" w:rsidRPr="000D0F8B" w:rsidRDefault="009D7C25" w:rsidP="006C717E">
            <w:pPr>
              <w:rPr>
                <w:rFonts w:cs="Calibri"/>
              </w:rPr>
            </w:pPr>
          </w:p>
        </w:tc>
        <w:tc>
          <w:tcPr>
            <w:tcW w:w="2679" w:type="dxa"/>
          </w:tcPr>
          <w:p w14:paraId="1788801F" w14:textId="77777777" w:rsidR="009D7C25" w:rsidRPr="00D72A32" w:rsidRDefault="009D7C25" w:rsidP="006C717E">
            <w:pPr>
              <w:rPr>
                <w:rFonts w:cs="Calibri"/>
              </w:rPr>
            </w:pPr>
          </w:p>
        </w:tc>
      </w:tr>
      <w:tr w:rsidR="009D7C25" w:rsidRPr="000D0F8B" w14:paraId="608EA53D" w14:textId="77777777" w:rsidTr="006C717E">
        <w:tc>
          <w:tcPr>
            <w:tcW w:w="2854" w:type="dxa"/>
          </w:tcPr>
          <w:p w14:paraId="43BFA181" w14:textId="77777777" w:rsidR="009D7C25" w:rsidRPr="00CC2496" w:rsidRDefault="009D7C25" w:rsidP="006C717E">
            <w:pPr>
              <w:rPr>
                <w:rFonts w:cs="Calibri"/>
              </w:rPr>
            </w:pPr>
          </w:p>
        </w:tc>
        <w:tc>
          <w:tcPr>
            <w:tcW w:w="2763" w:type="dxa"/>
          </w:tcPr>
          <w:p w14:paraId="29A3B6A5"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The client sends a request to the server</w:t>
            </w:r>
          </w:p>
        </w:tc>
        <w:tc>
          <w:tcPr>
            <w:tcW w:w="2679" w:type="dxa"/>
          </w:tcPr>
          <w:p w14:paraId="08A2972F" w14:textId="77777777" w:rsidR="009D7C25" w:rsidRPr="00D72A32" w:rsidRDefault="009D7C25" w:rsidP="006C717E">
            <w:pPr>
              <w:rPr>
                <w:rFonts w:cs="Calibri"/>
              </w:rPr>
            </w:pPr>
          </w:p>
        </w:tc>
      </w:tr>
      <w:tr w:rsidR="009D7C25" w:rsidRPr="000D0F8B" w14:paraId="0EAAA361" w14:textId="77777777" w:rsidTr="006C717E">
        <w:tc>
          <w:tcPr>
            <w:tcW w:w="2854" w:type="dxa"/>
          </w:tcPr>
          <w:p w14:paraId="5B65F3B8" w14:textId="77777777" w:rsidR="009D7C25" w:rsidRPr="00CC2496" w:rsidRDefault="009D7C25" w:rsidP="006C717E">
            <w:pPr>
              <w:rPr>
                <w:rFonts w:cs="Calibri"/>
              </w:rPr>
            </w:pPr>
          </w:p>
        </w:tc>
        <w:tc>
          <w:tcPr>
            <w:tcW w:w="2763" w:type="dxa"/>
          </w:tcPr>
          <w:p w14:paraId="7143BC86" w14:textId="77777777" w:rsidR="009D7C25" w:rsidRDefault="009D7C25" w:rsidP="006C717E">
            <w:pPr>
              <w:pStyle w:val="ListParagraph"/>
              <w:ind w:left="360"/>
              <w:rPr>
                <w:rFonts w:ascii="Calibri" w:hAnsi="Calibri" w:cs="Calibri"/>
              </w:rPr>
            </w:pPr>
          </w:p>
        </w:tc>
        <w:tc>
          <w:tcPr>
            <w:tcW w:w="2679" w:type="dxa"/>
          </w:tcPr>
          <w:p w14:paraId="4EA442FC"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The server responds with dungeon data.</w:t>
            </w:r>
          </w:p>
        </w:tc>
      </w:tr>
      <w:tr w:rsidR="009D7C25" w:rsidRPr="000D0F8B" w14:paraId="46E95690" w14:textId="77777777" w:rsidTr="006C717E">
        <w:tc>
          <w:tcPr>
            <w:tcW w:w="2854" w:type="dxa"/>
          </w:tcPr>
          <w:p w14:paraId="434A6DF2" w14:textId="77777777" w:rsidR="009D7C25" w:rsidRPr="00CC2496" w:rsidRDefault="009D7C25" w:rsidP="006C717E">
            <w:pPr>
              <w:rPr>
                <w:rFonts w:cs="Calibri"/>
              </w:rPr>
            </w:pPr>
          </w:p>
        </w:tc>
        <w:tc>
          <w:tcPr>
            <w:tcW w:w="2763" w:type="dxa"/>
          </w:tcPr>
          <w:p w14:paraId="1968AF1D" w14:textId="77777777" w:rsidR="009D7C25" w:rsidRDefault="009D7C25" w:rsidP="004D112F">
            <w:pPr>
              <w:pStyle w:val="ListParagraph"/>
              <w:numPr>
                <w:ilvl w:val="0"/>
                <w:numId w:val="4"/>
              </w:numPr>
              <w:spacing w:after="0" w:line="240" w:lineRule="auto"/>
              <w:rPr>
                <w:rFonts w:ascii="Calibri" w:hAnsi="Calibri" w:cs="Calibri"/>
              </w:rPr>
            </w:pPr>
            <w:r>
              <w:rPr>
                <w:rFonts w:ascii="Calibri" w:hAnsi="Calibri" w:cs="Calibri"/>
              </w:rPr>
              <w:t>Client receives the response and creates a graphical representation of the data.</w:t>
            </w:r>
          </w:p>
        </w:tc>
        <w:tc>
          <w:tcPr>
            <w:tcW w:w="2679" w:type="dxa"/>
          </w:tcPr>
          <w:p w14:paraId="6012A8FA" w14:textId="77777777" w:rsidR="009D7C25" w:rsidRPr="00CC2496" w:rsidRDefault="009D7C25" w:rsidP="006C717E">
            <w:pPr>
              <w:rPr>
                <w:rFonts w:cs="Calibri"/>
              </w:rPr>
            </w:pPr>
          </w:p>
        </w:tc>
      </w:tr>
    </w:tbl>
    <w:p w14:paraId="00AAA0B1" w14:textId="77777777" w:rsidR="009D7C25" w:rsidRPr="00CC2496" w:rsidRDefault="009D7C25" w:rsidP="009D7C25">
      <w:pPr>
        <w:rPr>
          <w:rFonts w:cs="Calibri"/>
        </w:rPr>
      </w:pPr>
    </w:p>
    <w:p w14:paraId="2CE359A1" w14:textId="77777777" w:rsidR="009D7C25" w:rsidRPr="00CC2496" w:rsidRDefault="00BB3891" w:rsidP="00564BE3">
      <w:pPr>
        <w:pStyle w:val="H3"/>
      </w:pPr>
      <w:r>
        <w:t xml:space="preserve">Score </w:t>
      </w:r>
    </w:p>
    <w:p w14:paraId="732A38B4" w14:textId="77777777" w:rsidR="008C5362" w:rsidRPr="00CC2496" w:rsidRDefault="008C5362" w:rsidP="009D7C25">
      <w:pPr>
        <w:rPr>
          <w:ins w:id="1547" w:author="Qian Zhou" w:date="2016-12-15T09:50:00Z"/>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9D7C25" w:rsidRPr="00D72A32" w14:paraId="15667AAF" w14:textId="77777777" w:rsidTr="006C717E">
        <w:tc>
          <w:tcPr>
            <w:tcW w:w="2856" w:type="dxa"/>
          </w:tcPr>
          <w:p w14:paraId="28F2393A" w14:textId="77777777" w:rsidR="009D7C25" w:rsidRPr="009D7C25" w:rsidRDefault="009D7C25" w:rsidP="006C717E">
            <w:pPr>
              <w:rPr>
                <w:rFonts w:cs="Calibri"/>
              </w:rPr>
            </w:pPr>
            <w:r w:rsidRPr="009D7C25">
              <w:rPr>
                <w:rFonts w:cs="Calibri"/>
              </w:rPr>
              <w:t>Actor Actions</w:t>
            </w:r>
          </w:p>
        </w:tc>
        <w:tc>
          <w:tcPr>
            <w:tcW w:w="2764" w:type="dxa"/>
          </w:tcPr>
          <w:p w14:paraId="6F8A2CD6" w14:textId="77777777" w:rsidR="009D7C25" w:rsidRPr="009D7C25" w:rsidRDefault="009D7C25" w:rsidP="006C717E">
            <w:pPr>
              <w:rPr>
                <w:rFonts w:cs="Calibri"/>
              </w:rPr>
            </w:pPr>
            <w:r w:rsidRPr="009D7C25">
              <w:rPr>
                <w:rFonts w:cs="Calibri"/>
              </w:rPr>
              <w:t>Client System Actions</w:t>
            </w:r>
          </w:p>
        </w:tc>
        <w:tc>
          <w:tcPr>
            <w:tcW w:w="2680" w:type="dxa"/>
          </w:tcPr>
          <w:p w14:paraId="22E7103B" w14:textId="77777777" w:rsidR="009D7C25" w:rsidRPr="009D7C25" w:rsidRDefault="009D7C25" w:rsidP="006C717E">
            <w:pPr>
              <w:rPr>
                <w:rFonts w:cs="Calibri"/>
              </w:rPr>
            </w:pPr>
            <w:r w:rsidRPr="009D7C25">
              <w:rPr>
                <w:rFonts w:cs="Calibri"/>
              </w:rPr>
              <w:t>Server System Actions</w:t>
            </w:r>
          </w:p>
        </w:tc>
      </w:tr>
      <w:tr w:rsidR="009D7C25" w:rsidRPr="00A67AAA" w14:paraId="6B7CFA5F" w14:textId="77777777" w:rsidTr="006C717E">
        <w:tc>
          <w:tcPr>
            <w:tcW w:w="2856" w:type="dxa"/>
          </w:tcPr>
          <w:p w14:paraId="177D377C" w14:textId="77777777" w:rsidR="009D7C25" w:rsidRPr="00D72A32" w:rsidRDefault="009D7C25" w:rsidP="004D112F">
            <w:pPr>
              <w:pStyle w:val="ListParagraph"/>
              <w:numPr>
                <w:ilvl w:val="0"/>
                <w:numId w:val="5"/>
              </w:numPr>
              <w:rPr>
                <w:rFonts w:ascii="Calibri" w:hAnsi="Calibri" w:cs="Calibri"/>
              </w:rPr>
            </w:pPr>
            <w:r w:rsidRPr="00D72A32">
              <w:rPr>
                <w:rFonts w:ascii="Calibri" w:hAnsi="Calibri" w:cs="Calibri"/>
              </w:rPr>
              <w:t>Begins when player click score button</w:t>
            </w:r>
          </w:p>
        </w:tc>
        <w:tc>
          <w:tcPr>
            <w:tcW w:w="2764" w:type="dxa"/>
          </w:tcPr>
          <w:p w14:paraId="39C65475" w14:textId="77777777" w:rsidR="009D7C25" w:rsidRPr="00D72A32" w:rsidRDefault="009D7C25" w:rsidP="006C717E">
            <w:pPr>
              <w:rPr>
                <w:rFonts w:cs="Calibri"/>
              </w:rPr>
            </w:pPr>
          </w:p>
        </w:tc>
        <w:tc>
          <w:tcPr>
            <w:tcW w:w="2680" w:type="dxa"/>
          </w:tcPr>
          <w:p w14:paraId="08A2E021" w14:textId="77777777" w:rsidR="009D7C25" w:rsidRPr="00D72A32" w:rsidRDefault="009D7C25" w:rsidP="006C717E">
            <w:pPr>
              <w:rPr>
                <w:rFonts w:cs="Calibri"/>
              </w:rPr>
            </w:pPr>
          </w:p>
        </w:tc>
      </w:tr>
      <w:tr w:rsidR="009D7C25" w:rsidRPr="00A67AAA" w14:paraId="4888F705" w14:textId="77777777" w:rsidTr="006C717E">
        <w:tc>
          <w:tcPr>
            <w:tcW w:w="2856" w:type="dxa"/>
          </w:tcPr>
          <w:p w14:paraId="349E0B0B" w14:textId="77777777" w:rsidR="009D7C25" w:rsidRPr="00D72A32" w:rsidRDefault="009D7C25" w:rsidP="006C717E">
            <w:pPr>
              <w:rPr>
                <w:rFonts w:cs="Calibri"/>
              </w:rPr>
            </w:pPr>
          </w:p>
        </w:tc>
        <w:tc>
          <w:tcPr>
            <w:tcW w:w="2764" w:type="dxa"/>
          </w:tcPr>
          <w:p w14:paraId="2E1A7AA4" w14:textId="77777777" w:rsidR="009D7C25" w:rsidRPr="00D72A32" w:rsidRDefault="009D7C25" w:rsidP="004D112F">
            <w:pPr>
              <w:pStyle w:val="ListParagraph"/>
              <w:numPr>
                <w:ilvl w:val="0"/>
                <w:numId w:val="5"/>
              </w:numPr>
              <w:spacing w:after="0" w:line="240" w:lineRule="auto"/>
              <w:rPr>
                <w:rFonts w:ascii="Calibri" w:hAnsi="Calibri" w:cs="Calibri"/>
              </w:rPr>
            </w:pPr>
            <w:r w:rsidRPr="00D72A32">
              <w:rPr>
                <w:rFonts w:ascii="Calibri" w:hAnsi="Calibri" w:cs="Calibri"/>
              </w:rPr>
              <w:t>Sends button request to server</w:t>
            </w:r>
          </w:p>
        </w:tc>
        <w:tc>
          <w:tcPr>
            <w:tcW w:w="2680" w:type="dxa"/>
          </w:tcPr>
          <w:p w14:paraId="48DFB0A8" w14:textId="77777777" w:rsidR="009D7C25" w:rsidRPr="00D72A32" w:rsidRDefault="009D7C25" w:rsidP="006C717E">
            <w:pPr>
              <w:rPr>
                <w:rFonts w:cs="Calibri"/>
              </w:rPr>
            </w:pPr>
          </w:p>
        </w:tc>
      </w:tr>
      <w:tr w:rsidR="009D7C25" w:rsidRPr="00CC2496" w14:paraId="341B427F" w14:textId="77777777" w:rsidTr="006C717E">
        <w:tc>
          <w:tcPr>
            <w:tcW w:w="2856" w:type="dxa"/>
          </w:tcPr>
          <w:p w14:paraId="49795A6D" w14:textId="77777777" w:rsidR="009D7C25" w:rsidRPr="00D72A32" w:rsidRDefault="009D7C25" w:rsidP="006C717E">
            <w:pPr>
              <w:rPr>
                <w:rFonts w:cs="Calibri"/>
              </w:rPr>
            </w:pPr>
          </w:p>
        </w:tc>
        <w:tc>
          <w:tcPr>
            <w:tcW w:w="2764" w:type="dxa"/>
          </w:tcPr>
          <w:p w14:paraId="4F8ED8BF" w14:textId="77777777" w:rsidR="009D7C25" w:rsidRPr="00D72A32" w:rsidRDefault="009D7C25" w:rsidP="006C717E">
            <w:pPr>
              <w:rPr>
                <w:rFonts w:cs="Calibri"/>
              </w:rPr>
            </w:pPr>
          </w:p>
        </w:tc>
        <w:tc>
          <w:tcPr>
            <w:tcW w:w="2680" w:type="dxa"/>
          </w:tcPr>
          <w:p w14:paraId="361DE65D" w14:textId="77777777" w:rsidR="009D7C25" w:rsidRPr="00D72A32" w:rsidRDefault="009D7C25" w:rsidP="004D112F">
            <w:pPr>
              <w:pStyle w:val="ListParagraph"/>
              <w:numPr>
                <w:ilvl w:val="0"/>
                <w:numId w:val="5"/>
              </w:numPr>
              <w:rPr>
                <w:rFonts w:ascii="Calibri" w:hAnsi="Calibri" w:cs="Calibri"/>
              </w:rPr>
            </w:pPr>
            <w:r>
              <w:rPr>
                <w:rFonts w:ascii="Calibri" w:hAnsi="Calibri" w:cs="Calibri"/>
              </w:rPr>
              <w:t>Retrieve the scoreboard from database.</w:t>
            </w:r>
          </w:p>
        </w:tc>
      </w:tr>
      <w:tr w:rsidR="009D7C25" w:rsidRPr="00D72A32" w14:paraId="52B86BCC" w14:textId="77777777" w:rsidTr="006C717E">
        <w:tc>
          <w:tcPr>
            <w:tcW w:w="2856" w:type="dxa"/>
          </w:tcPr>
          <w:p w14:paraId="14D2CB45" w14:textId="77777777" w:rsidR="009D7C25" w:rsidRPr="00D72A32" w:rsidRDefault="009D7C25" w:rsidP="006C717E">
            <w:pPr>
              <w:rPr>
                <w:rFonts w:cs="Calibri"/>
              </w:rPr>
            </w:pPr>
          </w:p>
        </w:tc>
        <w:tc>
          <w:tcPr>
            <w:tcW w:w="2764" w:type="dxa"/>
          </w:tcPr>
          <w:p w14:paraId="75CCD454" w14:textId="77777777" w:rsidR="009D7C25" w:rsidRPr="00D72A32" w:rsidRDefault="009D7C25" w:rsidP="006C717E">
            <w:pPr>
              <w:rPr>
                <w:rFonts w:cs="Calibri"/>
              </w:rPr>
            </w:pPr>
          </w:p>
          <w:p w14:paraId="4DFA988B" w14:textId="77777777" w:rsidR="009D7C25" w:rsidRPr="00D72A32" w:rsidRDefault="009D7C25" w:rsidP="004D112F">
            <w:pPr>
              <w:pStyle w:val="ListParagraph"/>
              <w:numPr>
                <w:ilvl w:val="0"/>
                <w:numId w:val="7"/>
              </w:numPr>
              <w:rPr>
                <w:rFonts w:ascii="Calibri" w:hAnsi="Calibri" w:cs="Calibri"/>
              </w:rPr>
            </w:pPr>
            <w:r>
              <w:rPr>
                <w:rFonts w:ascii="Calibri" w:hAnsi="Calibri" w:cs="Calibri"/>
              </w:rPr>
              <w:t>The user is prompted to score table web page and shows the data.</w:t>
            </w:r>
          </w:p>
        </w:tc>
        <w:tc>
          <w:tcPr>
            <w:tcW w:w="2680" w:type="dxa"/>
          </w:tcPr>
          <w:p w14:paraId="21BAFA6B" w14:textId="77777777" w:rsidR="009D7C25" w:rsidRPr="00D72A32" w:rsidRDefault="009D7C25" w:rsidP="004D112F">
            <w:pPr>
              <w:pStyle w:val="ListParagraph"/>
              <w:numPr>
                <w:ilvl w:val="0"/>
                <w:numId w:val="6"/>
              </w:numPr>
              <w:rPr>
                <w:rFonts w:ascii="Calibri" w:hAnsi="Calibri" w:cs="Calibri"/>
              </w:rPr>
            </w:pPr>
            <w:r w:rsidRPr="00D72A32">
              <w:rPr>
                <w:rFonts w:ascii="Calibri" w:hAnsi="Calibri" w:cs="Calibri"/>
              </w:rPr>
              <w:t>Send response</w:t>
            </w:r>
          </w:p>
          <w:p w14:paraId="1D25A042" w14:textId="77777777" w:rsidR="009D7C25" w:rsidRPr="00D72A32" w:rsidRDefault="009D7C25" w:rsidP="006C717E">
            <w:pPr>
              <w:rPr>
                <w:rFonts w:cs="Calibri"/>
              </w:rPr>
            </w:pPr>
          </w:p>
          <w:p w14:paraId="4781BF18" w14:textId="77777777" w:rsidR="009D7C25" w:rsidRPr="00D72A32" w:rsidRDefault="009D7C25" w:rsidP="006C717E">
            <w:pPr>
              <w:rPr>
                <w:rFonts w:cs="Calibri"/>
              </w:rPr>
            </w:pPr>
          </w:p>
          <w:p w14:paraId="578CE19F" w14:textId="77777777" w:rsidR="009D7C25" w:rsidRPr="00D72A32" w:rsidRDefault="009D7C25" w:rsidP="006C717E">
            <w:pPr>
              <w:rPr>
                <w:rFonts w:cs="Calibri"/>
              </w:rPr>
            </w:pPr>
          </w:p>
        </w:tc>
      </w:tr>
    </w:tbl>
    <w:p w14:paraId="080C658D" w14:textId="77777777" w:rsidR="009D7C25" w:rsidRPr="00D72A32" w:rsidRDefault="009D7C25" w:rsidP="009D7C25">
      <w:pPr>
        <w:rPr>
          <w:rFonts w:cs="Calibri"/>
        </w:rPr>
      </w:pPr>
    </w:p>
    <w:p w14:paraId="5EA09009" w14:textId="77777777" w:rsidR="009D7C25" w:rsidRPr="00CC2496" w:rsidRDefault="009D7C25" w:rsidP="00564BE3">
      <w:pPr>
        <w:pStyle w:val="H3"/>
      </w:pPr>
      <w:r w:rsidRPr="00CC2496">
        <w:t>Tutorial</w:t>
      </w:r>
    </w:p>
    <w:p w14:paraId="35CE3FE9" w14:textId="77777777" w:rsidR="008C5362" w:rsidRPr="00CC2496" w:rsidRDefault="008C5362" w:rsidP="009D7C25">
      <w:pPr>
        <w:rPr>
          <w:ins w:id="1548" w:author="Qian Zhou" w:date="2016-12-15T09:50:00Z"/>
          <w:rFonts w:cs="Calibri"/>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2763"/>
        <w:gridCol w:w="2678"/>
      </w:tblGrid>
      <w:tr w:rsidR="009D7C25" w:rsidRPr="00D72A32" w14:paraId="61C093C1" w14:textId="77777777" w:rsidTr="006C717E">
        <w:tc>
          <w:tcPr>
            <w:tcW w:w="2855" w:type="dxa"/>
          </w:tcPr>
          <w:p w14:paraId="50C2A3DA" w14:textId="77777777" w:rsidR="009D7C25" w:rsidRPr="009D7C25" w:rsidRDefault="009D7C25" w:rsidP="006C717E">
            <w:pPr>
              <w:rPr>
                <w:rFonts w:cs="Calibri"/>
              </w:rPr>
            </w:pPr>
            <w:r w:rsidRPr="009D7C25">
              <w:rPr>
                <w:rFonts w:cs="Calibri"/>
              </w:rPr>
              <w:t>Actor Actions</w:t>
            </w:r>
          </w:p>
        </w:tc>
        <w:tc>
          <w:tcPr>
            <w:tcW w:w="2763" w:type="dxa"/>
          </w:tcPr>
          <w:p w14:paraId="5614C254" w14:textId="77777777" w:rsidR="009D7C25" w:rsidRPr="009D7C25" w:rsidRDefault="009D7C25" w:rsidP="006C717E">
            <w:pPr>
              <w:rPr>
                <w:rFonts w:cs="Calibri"/>
              </w:rPr>
            </w:pPr>
            <w:r w:rsidRPr="009D7C25">
              <w:rPr>
                <w:rFonts w:cs="Calibri"/>
              </w:rPr>
              <w:t>Client System Actions</w:t>
            </w:r>
          </w:p>
        </w:tc>
        <w:tc>
          <w:tcPr>
            <w:tcW w:w="2678" w:type="dxa"/>
          </w:tcPr>
          <w:p w14:paraId="756FEC13" w14:textId="77777777" w:rsidR="009D7C25" w:rsidRPr="009D7C25" w:rsidRDefault="009D7C25" w:rsidP="006C717E">
            <w:pPr>
              <w:rPr>
                <w:rFonts w:cs="Calibri"/>
              </w:rPr>
            </w:pPr>
            <w:r w:rsidRPr="009D7C25">
              <w:rPr>
                <w:rFonts w:cs="Calibri"/>
              </w:rPr>
              <w:t>Server System Actions</w:t>
            </w:r>
          </w:p>
        </w:tc>
      </w:tr>
      <w:tr w:rsidR="009D7C25" w:rsidRPr="00A67AAA" w14:paraId="2F69124E" w14:textId="77777777" w:rsidTr="006C717E">
        <w:tc>
          <w:tcPr>
            <w:tcW w:w="2855" w:type="dxa"/>
          </w:tcPr>
          <w:p w14:paraId="33F140E2" w14:textId="77777777" w:rsidR="009D7C25" w:rsidRPr="00D72A32" w:rsidRDefault="009D7C25" w:rsidP="004D112F">
            <w:pPr>
              <w:pStyle w:val="ListParagraph"/>
              <w:numPr>
                <w:ilvl w:val="0"/>
                <w:numId w:val="8"/>
              </w:numPr>
              <w:rPr>
                <w:rFonts w:ascii="Calibri" w:hAnsi="Calibri" w:cs="Calibri"/>
              </w:rPr>
            </w:pPr>
            <w:r w:rsidRPr="00D72A32">
              <w:rPr>
                <w:rFonts w:ascii="Calibri" w:hAnsi="Calibri" w:cs="Calibri"/>
              </w:rPr>
              <w:lastRenderedPageBreak/>
              <w:t>Begins when player click Tutorial button</w:t>
            </w:r>
          </w:p>
        </w:tc>
        <w:tc>
          <w:tcPr>
            <w:tcW w:w="2763" w:type="dxa"/>
          </w:tcPr>
          <w:p w14:paraId="4952FBE9" w14:textId="77777777" w:rsidR="009D7C25" w:rsidRPr="00D72A32" w:rsidRDefault="009D7C25" w:rsidP="006C717E">
            <w:pPr>
              <w:rPr>
                <w:rFonts w:cs="Calibri"/>
              </w:rPr>
            </w:pPr>
          </w:p>
        </w:tc>
        <w:tc>
          <w:tcPr>
            <w:tcW w:w="2678" w:type="dxa"/>
          </w:tcPr>
          <w:p w14:paraId="0F97035F" w14:textId="77777777" w:rsidR="009D7C25" w:rsidRPr="00D72A32" w:rsidRDefault="009D7C25" w:rsidP="006C717E">
            <w:pPr>
              <w:rPr>
                <w:rFonts w:cs="Calibri"/>
              </w:rPr>
            </w:pPr>
          </w:p>
        </w:tc>
      </w:tr>
      <w:tr w:rsidR="009D7C25" w:rsidRPr="00A67AAA" w14:paraId="1400B01A" w14:textId="77777777" w:rsidTr="006C717E">
        <w:tc>
          <w:tcPr>
            <w:tcW w:w="2855" w:type="dxa"/>
          </w:tcPr>
          <w:p w14:paraId="6CEFF60D" w14:textId="77777777" w:rsidR="009D7C25" w:rsidRPr="00D72A32" w:rsidRDefault="009D7C25" w:rsidP="006C717E">
            <w:pPr>
              <w:rPr>
                <w:rFonts w:cs="Calibri"/>
              </w:rPr>
            </w:pPr>
          </w:p>
        </w:tc>
        <w:tc>
          <w:tcPr>
            <w:tcW w:w="2763" w:type="dxa"/>
          </w:tcPr>
          <w:p w14:paraId="4CBF4802" w14:textId="77777777" w:rsidR="009D7C25" w:rsidRPr="00D72A32" w:rsidRDefault="009D7C25" w:rsidP="004D112F">
            <w:pPr>
              <w:pStyle w:val="ListParagraph"/>
              <w:numPr>
                <w:ilvl w:val="0"/>
                <w:numId w:val="8"/>
              </w:numPr>
              <w:rPr>
                <w:rFonts w:ascii="Calibri" w:hAnsi="Calibri" w:cs="Calibri"/>
              </w:rPr>
            </w:pPr>
            <w:r>
              <w:rPr>
                <w:rFonts w:ascii="Calibri" w:hAnsi="Calibri" w:cs="Calibri"/>
              </w:rPr>
              <w:t>The user is prompted to tutorial page.</w:t>
            </w:r>
          </w:p>
        </w:tc>
        <w:tc>
          <w:tcPr>
            <w:tcW w:w="2678" w:type="dxa"/>
          </w:tcPr>
          <w:p w14:paraId="613A5528" w14:textId="77777777" w:rsidR="009D7C25" w:rsidRPr="00D72A32" w:rsidRDefault="009D7C25" w:rsidP="006C717E">
            <w:pPr>
              <w:rPr>
                <w:rFonts w:cs="Calibri"/>
              </w:rPr>
            </w:pPr>
          </w:p>
          <w:p w14:paraId="15E1D6F8" w14:textId="77777777" w:rsidR="009D7C25" w:rsidRPr="00D72A32" w:rsidRDefault="009D7C25" w:rsidP="006C717E">
            <w:pPr>
              <w:rPr>
                <w:rFonts w:cs="Calibri"/>
              </w:rPr>
            </w:pPr>
          </w:p>
        </w:tc>
      </w:tr>
    </w:tbl>
    <w:p w14:paraId="79709E46" w14:textId="77777777" w:rsidR="00A971B2" w:rsidRPr="00A971B2" w:rsidRDefault="00A971B2" w:rsidP="00A971B2"/>
    <w:p w14:paraId="7074D28C" w14:textId="77777777" w:rsidR="00E62E11" w:rsidRDefault="00E62E11" w:rsidP="00E62E11">
      <w:pPr>
        <w:pStyle w:val="Yazstilim"/>
      </w:pPr>
      <w:r>
        <w:t xml:space="preserve">UC3-9: Alternative flow of events: </w:t>
      </w:r>
    </w:p>
    <w:p w14:paraId="4CBE2D16" w14:textId="77777777" w:rsidR="00E62E11" w:rsidRPr="00A67AAA" w:rsidRDefault="00E62E11" w:rsidP="00E62E11">
      <w:pPr>
        <w:pStyle w:val="Yazstilim"/>
      </w:pPr>
      <w:r>
        <w:t>UC3</w:t>
      </w:r>
      <w:r w:rsidRPr="00A67AAA">
        <w:t>-10: Exception flow of events:</w:t>
      </w:r>
    </w:p>
    <w:p w14:paraId="36D471F2" w14:textId="77777777" w:rsidR="00E62E11" w:rsidRDefault="00E62E11" w:rsidP="00E62E11">
      <w:pPr>
        <w:pStyle w:val="Yazstilim"/>
      </w:pPr>
      <w:r>
        <w:t>In steps where the client sends a request or the server sends a response, if the client does not receive any response in time, appropriate message should be displayed.</w:t>
      </w:r>
    </w:p>
    <w:p w14:paraId="0F24194C" w14:textId="77777777" w:rsidR="00C25E37" w:rsidRPr="00C25E37" w:rsidRDefault="00C25E37" w:rsidP="00C25E37"/>
    <w:p w14:paraId="76EB3DEA" w14:textId="77777777" w:rsidR="00C25E37" w:rsidRPr="004E6DE8" w:rsidRDefault="00C25E37" w:rsidP="00CA0BAA">
      <w:pPr>
        <w:pStyle w:val="H2"/>
        <w:pPrChange w:id="1549" w:author="Mattsi" w:date="2016-12-15T09:50:00Z">
          <w:pPr/>
        </w:pPrChange>
      </w:pPr>
      <w:bookmarkStart w:id="1550" w:name="_Toc469560283"/>
      <w:r w:rsidRPr="004E6DE8">
        <w:t>Use Case 4 – World Creation</w:t>
      </w:r>
      <w:r w:rsidR="005E6B5B">
        <w:t xml:space="preserve"> with Server and Client Relationship</w:t>
      </w:r>
      <w:bookmarkEnd w:id="1550"/>
    </w:p>
    <w:p w14:paraId="39B33AE3" w14:textId="77777777" w:rsidR="00C25E37" w:rsidRPr="003774D2" w:rsidRDefault="00C25E37" w:rsidP="00C25E37">
      <w:pPr>
        <w:pStyle w:val="Yazstilim"/>
      </w:pPr>
      <w:r w:rsidRPr="003774D2">
        <w:rPr>
          <w:rFonts w:hint="eastAsia"/>
        </w:rPr>
        <w:t>UC</w:t>
      </w:r>
      <w:r>
        <w:t>4</w:t>
      </w:r>
      <w:r w:rsidRPr="003774D2">
        <w:rPr>
          <w:rFonts w:hint="eastAsia"/>
        </w:rPr>
        <w:t xml:space="preserve">-1 Use Case: </w:t>
      </w:r>
      <w:r w:rsidRPr="003774D2">
        <w:t>World Creation</w:t>
      </w:r>
    </w:p>
    <w:p w14:paraId="2BE6DA20" w14:textId="77777777" w:rsidR="00C25E37" w:rsidRPr="003774D2" w:rsidRDefault="00C25E37" w:rsidP="00C25E37">
      <w:pPr>
        <w:pStyle w:val="Yazstilim"/>
      </w:pPr>
      <w:r w:rsidRPr="003774D2">
        <w:rPr>
          <w:rFonts w:hint="eastAsia"/>
        </w:rPr>
        <w:t>UC</w:t>
      </w:r>
      <w:r>
        <w:t>4</w:t>
      </w:r>
      <w:r w:rsidRPr="003774D2">
        <w:rPr>
          <w:rFonts w:hint="eastAsia"/>
        </w:rPr>
        <w:t xml:space="preserve">-2 Author: </w:t>
      </w:r>
      <w:r w:rsidRPr="003774D2">
        <w:t>S</w:t>
      </w:r>
      <w:r>
        <w:t>K</w:t>
      </w:r>
    </w:p>
    <w:p w14:paraId="524AD84A" w14:textId="4476A47D" w:rsidR="00C25E37" w:rsidRPr="003774D2" w:rsidRDefault="00C25E37" w:rsidP="00C25E37">
      <w:pPr>
        <w:pStyle w:val="Yazstilim"/>
      </w:pPr>
      <w:r w:rsidRPr="003774D2">
        <w:rPr>
          <w:rFonts w:hint="eastAsia"/>
        </w:rPr>
        <w:t>UC</w:t>
      </w:r>
      <w:r>
        <w:t>4</w:t>
      </w:r>
      <w:r w:rsidRPr="003774D2">
        <w:rPr>
          <w:rFonts w:hint="eastAsia"/>
        </w:rPr>
        <w:t xml:space="preserve">-3: </w:t>
      </w:r>
      <w:ins w:id="1551" w:author="Qian Zhou" w:date="2016-12-15T09:50:00Z">
        <w:r w:rsidR="00B63033">
          <w:t>Date:</w:t>
        </w:r>
        <w:r w:rsidR="00B63033" w:rsidRPr="008D286E">
          <w:t xml:space="preserve"> </w:t>
        </w:r>
        <w:r w:rsidR="00B63033">
          <w:t>Sprint 3</w:t>
        </w:r>
      </w:ins>
      <w:del w:id="1552" w:author="Qian Zhou" w:date="2016-12-15T09:50:00Z">
        <w:r>
          <w:delText>Sprint3</w:delText>
        </w:r>
      </w:del>
    </w:p>
    <w:p w14:paraId="1C58607B" w14:textId="77777777" w:rsidR="00C25E37" w:rsidRPr="003774D2" w:rsidRDefault="00C25E37" w:rsidP="00C25E37">
      <w:pPr>
        <w:pStyle w:val="Yazstilim"/>
      </w:pPr>
      <w:r w:rsidRPr="003774D2">
        <w:rPr>
          <w:rFonts w:hint="eastAsia"/>
        </w:rPr>
        <w:t>UC</w:t>
      </w:r>
      <w:r>
        <w:t>4</w:t>
      </w:r>
      <w:r w:rsidRPr="003774D2">
        <w:rPr>
          <w:rFonts w:hint="eastAsia"/>
        </w:rPr>
        <w:t xml:space="preserve">-4: Purpose: </w:t>
      </w:r>
      <w:r w:rsidRPr="003774D2">
        <w:t>To create map, dungeon, coins, passages</w:t>
      </w:r>
    </w:p>
    <w:p w14:paraId="057A211C" w14:textId="77777777" w:rsidR="007869B3" w:rsidRDefault="00C25E37" w:rsidP="00C25E37">
      <w:pPr>
        <w:pStyle w:val="Yazstilim"/>
      </w:pPr>
      <w:r w:rsidRPr="003774D2">
        <w:rPr>
          <w:rFonts w:hint="eastAsia"/>
        </w:rPr>
        <w:t>UC</w:t>
      </w:r>
      <w:r>
        <w:t>4</w:t>
      </w:r>
      <w:r w:rsidRPr="003774D2">
        <w:rPr>
          <w:rFonts w:hint="eastAsia"/>
        </w:rPr>
        <w:t>-5: Overview</w:t>
      </w:r>
      <w:r w:rsidRPr="003774D2">
        <w:t xml:space="preserve">: </w:t>
      </w:r>
      <w:r>
        <w:t xml:space="preserve">The client sends a request to server to retrieve graphical representation of the dungeon. </w:t>
      </w:r>
    </w:p>
    <w:p w14:paraId="3954DB28" w14:textId="169116E5" w:rsidR="00C25E37" w:rsidRPr="003774D2" w:rsidRDefault="00C25E37" w:rsidP="00C25E37">
      <w:pPr>
        <w:pStyle w:val="Yazstilim"/>
      </w:pPr>
      <w:r>
        <w:t>UC4-6: Cross Reference:</w:t>
      </w:r>
      <w:ins w:id="1553" w:author="Qian Zhou" w:date="2016-12-15T09:50:00Z">
        <w:r w:rsidR="004B3025" w:rsidRPr="004B3025">
          <w:t xml:space="preserve"> </w:t>
        </w:r>
        <w:r w:rsidR="004B3025">
          <w:t>Functional Requirements</w:t>
        </w:r>
      </w:ins>
      <w:r>
        <w:t xml:space="preserve"> </w:t>
      </w:r>
      <w:r w:rsidR="00A4492F">
        <w:fldChar w:fldCharType="begin"/>
      </w:r>
      <w:r w:rsidR="00A4492F">
        <w:instrText xml:space="preserve"> HYPERLINK \l "R3" </w:instrText>
      </w:r>
      <w:r w:rsidR="00A4492F">
        <w:fldChar w:fldCharType="separate"/>
      </w:r>
      <w:r w:rsidRPr="003774D2">
        <w:rPr>
          <w:rStyle w:val="Hyperlink"/>
        </w:rPr>
        <w:t>R3</w:t>
      </w:r>
      <w:r w:rsidR="00A4492F">
        <w:rPr>
          <w:rStyle w:val="Hyperlink"/>
        </w:rPr>
        <w:fldChar w:fldCharType="end"/>
      </w:r>
      <w:r>
        <w:t xml:space="preserve">, </w:t>
      </w:r>
      <w:r w:rsidR="00A4492F">
        <w:fldChar w:fldCharType="begin"/>
      </w:r>
      <w:r w:rsidR="00A4492F">
        <w:instrText xml:space="preserve"> HYPERLINK \l "R4" </w:instrText>
      </w:r>
      <w:r w:rsidR="00A4492F">
        <w:fldChar w:fldCharType="separate"/>
      </w:r>
      <w:r w:rsidRPr="003774D2">
        <w:rPr>
          <w:rStyle w:val="Hyperlink"/>
        </w:rPr>
        <w:t>R4</w:t>
      </w:r>
      <w:r w:rsidR="00A4492F">
        <w:rPr>
          <w:rStyle w:val="Hyperlink"/>
        </w:rPr>
        <w:fldChar w:fldCharType="end"/>
      </w:r>
      <w:r>
        <w:t xml:space="preserve">, </w:t>
      </w:r>
      <w:r w:rsidR="00A4492F">
        <w:fldChar w:fldCharType="begin"/>
      </w:r>
      <w:r w:rsidR="00A4492F">
        <w:instrText xml:space="preserve"> HYPERLINK \l "R4_1" </w:instrText>
      </w:r>
      <w:r w:rsidR="00A4492F">
        <w:fldChar w:fldCharType="separate"/>
      </w:r>
      <w:r w:rsidRPr="003774D2">
        <w:rPr>
          <w:rStyle w:val="Hyperlink"/>
        </w:rPr>
        <w:t>R4.1</w:t>
      </w:r>
      <w:r w:rsidR="00A4492F">
        <w:rPr>
          <w:rStyle w:val="Hyperlink"/>
        </w:rPr>
        <w:fldChar w:fldCharType="end"/>
      </w:r>
      <w:r>
        <w:t xml:space="preserve">, </w:t>
      </w:r>
      <w:r w:rsidR="00A4492F">
        <w:fldChar w:fldCharType="begin"/>
      </w:r>
      <w:r w:rsidR="00A4492F">
        <w:instrText xml:space="preserve"> HYPERLINK \l "R4_2" </w:instrText>
      </w:r>
      <w:r w:rsidR="00A4492F">
        <w:fldChar w:fldCharType="separate"/>
      </w:r>
      <w:r w:rsidRPr="003774D2">
        <w:rPr>
          <w:rStyle w:val="Hyperlink"/>
        </w:rPr>
        <w:t>R4.2</w:t>
      </w:r>
      <w:r w:rsidR="00A4492F">
        <w:rPr>
          <w:rStyle w:val="Hyperlink"/>
        </w:rPr>
        <w:fldChar w:fldCharType="end"/>
      </w:r>
      <w:r>
        <w:t xml:space="preserve">, </w:t>
      </w:r>
      <w:r w:rsidR="00A4492F">
        <w:fldChar w:fldCharType="begin"/>
      </w:r>
      <w:r w:rsidR="00A4492F">
        <w:instrText xml:space="preserve"> HYPERLINK \l "R4_3" </w:instrText>
      </w:r>
      <w:r w:rsidR="00A4492F">
        <w:fldChar w:fldCharType="separate"/>
      </w:r>
      <w:r w:rsidRPr="003774D2">
        <w:rPr>
          <w:rStyle w:val="Hyperlink"/>
        </w:rPr>
        <w:t>R4.3</w:t>
      </w:r>
      <w:r w:rsidR="00A4492F">
        <w:rPr>
          <w:rStyle w:val="Hyperlink"/>
        </w:rPr>
        <w:fldChar w:fldCharType="end"/>
      </w:r>
    </w:p>
    <w:p w14:paraId="076858EA" w14:textId="77777777" w:rsidR="007869B3" w:rsidRDefault="00C25E37" w:rsidP="003C4D82">
      <w:pPr>
        <w:pStyle w:val="Yazstilim"/>
      </w:pPr>
      <w:r w:rsidRPr="003774D2">
        <w:rPr>
          <w:rFonts w:hint="eastAsia"/>
        </w:rPr>
        <w:t>UC</w:t>
      </w:r>
      <w:r>
        <w:t>4</w:t>
      </w:r>
      <w:r w:rsidRPr="003774D2">
        <w:rPr>
          <w:rFonts w:hint="eastAsia"/>
        </w:rPr>
        <w:t>-7: Actors: Player</w:t>
      </w:r>
    </w:p>
    <w:p w14:paraId="4927B225" w14:textId="77777777" w:rsidR="00CE2495" w:rsidRPr="003774D2" w:rsidRDefault="00CE2495" w:rsidP="00CE2495">
      <w:pPr>
        <w:pStyle w:val="Yazstilim"/>
      </w:pPr>
      <w:r w:rsidRPr="003774D2">
        <w:rPr>
          <w:rFonts w:hint="eastAsia"/>
        </w:rPr>
        <w:t>UC</w:t>
      </w:r>
      <w:r>
        <w:t>4</w:t>
      </w:r>
      <w:r w:rsidRPr="003774D2">
        <w:rPr>
          <w:rFonts w:hint="eastAsia"/>
        </w:rPr>
        <w:t xml:space="preserve">-8: </w:t>
      </w:r>
      <w:r w:rsidRPr="003774D2">
        <w:t>Pre-Condition</w:t>
      </w:r>
      <w:r w:rsidRPr="003774D2">
        <w:rPr>
          <w:rFonts w:hint="eastAsia"/>
        </w:rPr>
        <w:t>:</w:t>
      </w:r>
    </w:p>
    <w:p w14:paraId="12EA0492" w14:textId="77777777" w:rsidR="00CE2495" w:rsidRPr="003774D2" w:rsidRDefault="00CE2495" w:rsidP="00CE2495">
      <w:pPr>
        <w:pStyle w:val="Yazstilim"/>
      </w:pPr>
      <w:r w:rsidRPr="003774D2">
        <w:rPr>
          <w:rFonts w:hint="eastAsia"/>
        </w:rPr>
        <w:tab/>
        <w:t>UC</w:t>
      </w:r>
      <w:r>
        <w:t>4</w:t>
      </w:r>
      <w:r>
        <w:rPr>
          <w:rFonts w:hint="eastAsia"/>
        </w:rPr>
        <w:t>-Pre-1: The player must</w:t>
      </w:r>
      <w:r>
        <w:t xml:space="preserve"> select a match</w:t>
      </w:r>
      <w:r w:rsidRPr="003774D2">
        <w:rPr>
          <w:rFonts w:hint="eastAsia"/>
        </w:rPr>
        <w:t>.</w:t>
      </w:r>
    </w:p>
    <w:p w14:paraId="36BE0153" w14:textId="77777777" w:rsidR="00CE2495" w:rsidRPr="003774D2" w:rsidRDefault="00CE2495" w:rsidP="00CE2495">
      <w:pPr>
        <w:pStyle w:val="Yazstilim"/>
      </w:pPr>
      <w:r w:rsidRPr="003774D2">
        <w:rPr>
          <w:rFonts w:hint="eastAsia"/>
        </w:rPr>
        <w:tab/>
        <w:t>UC</w:t>
      </w:r>
      <w:r>
        <w:t>4</w:t>
      </w:r>
      <w:r w:rsidRPr="003774D2">
        <w:rPr>
          <w:rFonts w:hint="eastAsia"/>
        </w:rPr>
        <w:t>-Pre-2: The player must already log on.</w:t>
      </w:r>
    </w:p>
    <w:p w14:paraId="32458E0B" w14:textId="77777777" w:rsidR="00CE2495" w:rsidRPr="003774D2" w:rsidRDefault="00CE2495" w:rsidP="00CE2495">
      <w:pPr>
        <w:pStyle w:val="Yazstilim"/>
      </w:pPr>
      <w:r w:rsidRPr="003774D2">
        <w:rPr>
          <w:rFonts w:hint="eastAsia"/>
        </w:rPr>
        <w:t>UC</w:t>
      </w:r>
      <w:r>
        <w:t>4</w:t>
      </w:r>
      <w:r w:rsidRPr="003774D2">
        <w:rPr>
          <w:rFonts w:hint="eastAsia"/>
        </w:rPr>
        <w:t>-9: Post Condition:</w:t>
      </w:r>
    </w:p>
    <w:p w14:paraId="3166FB03" w14:textId="77777777" w:rsidR="00CE2495" w:rsidRPr="003774D2" w:rsidRDefault="00CE2495" w:rsidP="00CE2495">
      <w:pPr>
        <w:pStyle w:val="Yazstilim"/>
      </w:pPr>
      <w:r w:rsidRPr="003774D2">
        <w:rPr>
          <w:rFonts w:hint="eastAsia"/>
        </w:rPr>
        <w:t>UC</w:t>
      </w:r>
      <w:r>
        <w:t>4</w:t>
      </w:r>
      <w:r w:rsidRPr="003774D2">
        <w:rPr>
          <w:rFonts w:hint="eastAsia"/>
        </w:rPr>
        <w:t xml:space="preserve">-Post-1: </w:t>
      </w:r>
      <w:r>
        <w:t>Player enters the game map and sees a graphical representation of the dungeon</w:t>
      </w:r>
      <w:r w:rsidRPr="003774D2">
        <w:rPr>
          <w:rFonts w:hint="eastAsia"/>
        </w:rPr>
        <w:t>.</w:t>
      </w:r>
    </w:p>
    <w:p w14:paraId="56B872B6" w14:textId="77777777" w:rsidR="00CE2495" w:rsidRPr="00CE2495" w:rsidRDefault="00CE2495" w:rsidP="00CE2495"/>
    <w:p w14:paraId="7D159B09" w14:textId="77777777" w:rsidR="003C4D82" w:rsidRPr="003C4D82" w:rsidRDefault="003C4D82" w:rsidP="003C4D82">
      <w:pPr>
        <w:rPr>
          <w:del w:id="1554" w:author="Qian Zhou" w:date="2016-12-15T09:50: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764"/>
        <w:gridCol w:w="2680"/>
      </w:tblGrid>
      <w:tr w:rsidR="00C25E37" w:rsidRPr="000B1F65" w14:paraId="5E5826A1" w14:textId="77777777" w:rsidTr="006C717E">
        <w:tc>
          <w:tcPr>
            <w:tcW w:w="2856" w:type="dxa"/>
            <w:hideMark/>
          </w:tcPr>
          <w:p w14:paraId="40E9B031" w14:textId="77777777" w:rsidR="00C25E37" w:rsidRPr="000B1F65" w:rsidRDefault="00C25E37" w:rsidP="00C25E37">
            <w:r w:rsidRPr="000B1F65">
              <w:rPr>
                <w:rFonts w:hint="eastAsia"/>
              </w:rPr>
              <w:t>Actor Actions</w:t>
            </w:r>
          </w:p>
        </w:tc>
        <w:tc>
          <w:tcPr>
            <w:tcW w:w="2764" w:type="dxa"/>
            <w:hideMark/>
          </w:tcPr>
          <w:p w14:paraId="60190E75" w14:textId="77777777" w:rsidR="00C25E37" w:rsidRPr="000B1F65" w:rsidRDefault="00C25E37" w:rsidP="00C25E37">
            <w:r w:rsidRPr="000B1F65">
              <w:rPr>
                <w:rFonts w:hint="eastAsia"/>
              </w:rPr>
              <w:t>Client System Actions</w:t>
            </w:r>
          </w:p>
        </w:tc>
        <w:tc>
          <w:tcPr>
            <w:tcW w:w="2680" w:type="dxa"/>
            <w:hideMark/>
          </w:tcPr>
          <w:p w14:paraId="3C4C835C" w14:textId="77777777" w:rsidR="00C25E37" w:rsidRPr="000B1F65" w:rsidRDefault="00C25E37" w:rsidP="00C25E37">
            <w:r w:rsidRPr="000B1F65">
              <w:rPr>
                <w:rFonts w:hint="eastAsia"/>
              </w:rPr>
              <w:t>Server System Actions</w:t>
            </w:r>
          </w:p>
        </w:tc>
      </w:tr>
      <w:tr w:rsidR="00C25E37" w:rsidRPr="003774D2" w14:paraId="0F1349AB" w14:textId="77777777" w:rsidTr="006C717E">
        <w:tc>
          <w:tcPr>
            <w:tcW w:w="2856" w:type="dxa"/>
            <w:hideMark/>
          </w:tcPr>
          <w:p w14:paraId="76CECFE4" w14:textId="77777777" w:rsidR="00C25E37" w:rsidRPr="000B1F65" w:rsidRDefault="00C25E37" w:rsidP="004D112F">
            <w:pPr>
              <w:pStyle w:val="ListParagraph"/>
              <w:numPr>
                <w:ilvl w:val="0"/>
                <w:numId w:val="9"/>
              </w:numPr>
              <w:spacing w:after="0" w:line="240" w:lineRule="auto"/>
            </w:pPr>
            <w:r w:rsidRPr="000B1F65">
              <w:rPr>
                <w:rFonts w:hint="eastAsia"/>
              </w:rPr>
              <w:t xml:space="preserve">Begins when player </w:t>
            </w:r>
            <w:r>
              <w:t>selects a match.</w:t>
            </w:r>
          </w:p>
        </w:tc>
        <w:tc>
          <w:tcPr>
            <w:tcW w:w="2764" w:type="dxa"/>
          </w:tcPr>
          <w:p w14:paraId="770A631F" w14:textId="77777777" w:rsidR="00C25E37" w:rsidRPr="000B1F65" w:rsidRDefault="00C25E37" w:rsidP="006C717E"/>
        </w:tc>
        <w:tc>
          <w:tcPr>
            <w:tcW w:w="2680" w:type="dxa"/>
          </w:tcPr>
          <w:p w14:paraId="6489A1DB" w14:textId="77777777" w:rsidR="00C25E37" w:rsidRPr="000B1F65" w:rsidRDefault="00C25E37" w:rsidP="006C717E"/>
        </w:tc>
      </w:tr>
      <w:tr w:rsidR="00C25E37" w:rsidRPr="003774D2" w14:paraId="72F1BBAC" w14:textId="77777777" w:rsidTr="006C717E">
        <w:tc>
          <w:tcPr>
            <w:tcW w:w="2856" w:type="dxa"/>
          </w:tcPr>
          <w:p w14:paraId="71FDE94E" w14:textId="77777777" w:rsidR="00C25E37" w:rsidRPr="000B1F65" w:rsidRDefault="00C25E37" w:rsidP="006C717E"/>
        </w:tc>
        <w:tc>
          <w:tcPr>
            <w:tcW w:w="2764" w:type="dxa"/>
            <w:hideMark/>
          </w:tcPr>
          <w:p w14:paraId="34EC3A6A" w14:textId="77777777" w:rsidR="00C25E37" w:rsidRPr="000B1F65" w:rsidRDefault="00C25E37" w:rsidP="004D112F">
            <w:pPr>
              <w:pStyle w:val="ListParagraph"/>
              <w:numPr>
                <w:ilvl w:val="0"/>
                <w:numId w:val="9"/>
              </w:numPr>
              <w:spacing w:after="0" w:line="240" w:lineRule="auto"/>
            </w:pPr>
            <w:r w:rsidRPr="000B1F65">
              <w:rPr>
                <w:rFonts w:hint="eastAsia"/>
              </w:rPr>
              <w:t>Sends button request to server</w:t>
            </w:r>
          </w:p>
        </w:tc>
        <w:tc>
          <w:tcPr>
            <w:tcW w:w="2680" w:type="dxa"/>
          </w:tcPr>
          <w:p w14:paraId="6589CFB2" w14:textId="77777777" w:rsidR="00C25E37" w:rsidRPr="000B1F65" w:rsidRDefault="00C25E37" w:rsidP="006C717E"/>
        </w:tc>
      </w:tr>
      <w:tr w:rsidR="00C25E37" w:rsidRPr="003774D2" w14:paraId="706E77C1" w14:textId="77777777" w:rsidTr="006C717E">
        <w:tc>
          <w:tcPr>
            <w:tcW w:w="2856" w:type="dxa"/>
          </w:tcPr>
          <w:p w14:paraId="3EB9B7C9" w14:textId="77777777" w:rsidR="00C25E37" w:rsidRPr="000B1F65" w:rsidRDefault="00C25E37" w:rsidP="006C717E"/>
        </w:tc>
        <w:tc>
          <w:tcPr>
            <w:tcW w:w="2764" w:type="dxa"/>
          </w:tcPr>
          <w:p w14:paraId="75CC6F0F" w14:textId="77777777" w:rsidR="00C25E37" w:rsidRPr="000B1F65" w:rsidRDefault="00C25E37" w:rsidP="006C717E"/>
        </w:tc>
        <w:tc>
          <w:tcPr>
            <w:tcW w:w="2680" w:type="dxa"/>
            <w:hideMark/>
          </w:tcPr>
          <w:p w14:paraId="3ECD98DF" w14:textId="77777777" w:rsidR="00C25E37" w:rsidRPr="000B1F65" w:rsidRDefault="00C25E37" w:rsidP="004D112F">
            <w:pPr>
              <w:pStyle w:val="ListParagraph"/>
              <w:numPr>
                <w:ilvl w:val="0"/>
                <w:numId w:val="9"/>
              </w:numPr>
              <w:spacing w:after="0" w:line="240" w:lineRule="auto"/>
              <w:jc w:val="both"/>
            </w:pPr>
            <w:r w:rsidRPr="000B1F65">
              <w:t>Dungeon is created with rooms, passages and coins.</w:t>
            </w:r>
            <w:r>
              <w:t xml:space="preserve"> Server saves this information on its memory.</w:t>
            </w:r>
          </w:p>
        </w:tc>
      </w:tr>
      <w:tr w:rsidR="00C25E37" w:rsidRPr="003774D2" w14:paraId="70D7915D" w14:textId="77777777" w:rsidTr="006C717E">
        <w:tc>
          <w:tcPr>
            <w:tcW w:w="2856" w:type="dxa"/>
          </w:tcPr>
          <w:p w14:paraId="58F511A9" w14:textId="77777777" w:rsidR="00C25E37" w:rsidRPr="000B1F65" w:rsidRDefault="00C25E37" w:rsidP="006C717E"/>
        </w:tc>
        <w:tc>
          <w:tcPr>
            <w:tcW w:w="2764" w:type="dxa"/>
          </w:tcPr>
          <w:p w14:paraId="4CB3659F" w14:textId="77777777" w:rsidR="00C25E37" w:rsidRPr="000B1F65" w:rsidRDefault="00C25E37" w:rsidP="006C717E"/>
        </w:tc>
        <w:tc>
          <w:tcPr>
            <w:tcW w:w="2680" w:type="dxa"/>
            <w:hideMark/>
          </w:tcPr>
          <w:p w14:paraId="194E6DD0" w14:textId="77777777" w:rsidR="00C25E37" w:rsidRPr="000B1F65" w:rsidRDefault="00C25E37" w:rsidP="004D112F">
            <w:pPr>
              <w:pStyle w:val="ListParagraph"/>
              <w:numPr>
                <w:ilvl w:val="0"/>
                <w:numId w:val="9"/>
              </w:numPr>
              <w:spacing w:after="0" w:line="240" w:lineRule="auto"/>
            </w:pPr>
            <w:r w:rsidRPr="000B1F65">
              <w:rPr>
                <w:rFonts w:hint="eastAsia"/>
              </w:rPr>
              <w:t xml:space="preserve">Sends response </w:t>
            </w:r>
            <w:r>
              <w:t>with visible area by the player</w:t>
            </w:r>
          </w:p>
        </w:tc>
      </w:tr>
      <w:tr w:rsidR="00C25E37" w:rsidRPr="000B1F65" w14:paraId="2825AF96" w14:textId="77777777" w:rsidTr="006C717E">
        <w:tc>
          <w:tcPr>
            <w:tcW w:w="2856" w:type="dxa"/>
          </w:tcPr>
          <w:p w14:paraId="18F07D98" w14:textId="77777777" w:rsidR="00C25E37" w:rsidRPr="000B1F65" w:rsidRDefault="00C25E37" w:rsidP="006C717E">
            <w:pPr>
              <w:pStyle w:val="ListParagraph"/>
              <w:ind w:left="360"/>
            </w:pPr>
          </w:p>
        </w:tc>
        <w:tc>
          <w:tcPr>
            <w:tcW w:w="2764" w:type="dxa"/>
            <w:hideMark/>
          </w:tcPr>
          <w:p w14:paraId="5D0EFDC5" w14:textId="77777777" w:rsidR="00C25E37" w:rsidRPr="000B1F65" w:rsidRDefault="00C25E37" w:rsidP="004D112F">
            <w:pPr>
              <w:pStyle w:val="ListParagraph"/>
              <w:numPr>
                <w:ilvl w:val="0"/>
                <w:numId w:val="9"/>
              </w:numPr>
              <w:spacing w:after="0" w:line="240" w:lineRule="auto"/>
            </w:pPr>
            <w:r w:rsidRPr="000B1F65">
              <w:rPr>
                <w:rFonts w:hint="eastAsia"/>
              </w:rPr>
              <w:t>Receives and parses response</w:t>
            </w:r>
          </w:p>
        </w:tc>
        <w:tc>
          <w:tcPr>
            <w:tcW w:w="2680" w:type="dxa"/>
          </w:tcPr>
          <w:p w14:paraId="232A4855" w14:textId="77777777" w:rsidR="00C25E37" w:rsidRPr="000B1F65" w:rsidRDefault="00C25E37" w:rsidP="006C717E"/>
        </w:tc>
      </w:tr>
      <w:tr w:rsidR="00C25E37" w:rsidRPr="003774D2" w14:paraId="4EF71A61" w14:textId="77777777" w:rsidTr="006C717E">
        <w:tc>
          <w:tcPr>
            <w:tcW w:w="2856" w:type="dxa"/>
          </w:tcPr>
          <w:p w14:paraId="48CDC4A4" w14:textId="77777777" w:rsidR="00C25E37" w:rsidRPr="000B1F65" w:rsidRDefault="00C25E37" w:rsidP="006C717E">
            <w:pPr>
              <w:pStyle w:val="ListParagraph"/>
              <w:ind w:left="360"/>
            </w:pPr>
          </w:p>
        </w:tc>
        <w:tc>
          <w:tcPr>
            <w:tcW w:w="2764" w:type="dxa"/>
          </w:tcPr>
          <w:p w14:paraId="57280D9B" w14:textId="77777777" w:rsidR="00C25E37" w:rsidRPr="00490714" w:rsidRDefault="00C25E37" w:rsidP="00AB7B8C">
            <w:pPr>
              <w:pStyle w:val="ListParagraph"/>
              <w:numPr>
                <w:ilvl w:val="0"/>
                <w:numId w:val="9"/>
              </w:numPr>
              <w:spacing w:after="0" w:line="240" w:lineRule="auto"/>
              <w:rPr>
                <w:del w:id="1555" w:author="Mattsi" w:date="2016-12-15T09:50:00Z"/>
              </w:rPr>
            </w:pPr>
            <w:r>
              <w:t>The client draws the graphical representation of the dungeon.</w:t>
            </w:r>
          </w:p>
          <w:p w14:paraId="18FD956E" w14:textId="77777777" w:rsidR="00C25E37" w:rsidRPr="000B1F65" w:rsidRDefault="00C25E37" w:rsidP="004D112F">
            <w:pPr>
              <w:pStyle w:val="ListParagraph"/>
              <w:numPr>
                <w:ilvl w:val="0"/>
                <w:numId w:val="9"/>
              </w:numPr>
              <w:spacing w:after="0" w:line="240" w:lineRule="auto"/>
              <w:pPrChange w:id="1556" w:author="Mattsi" w:date="2016-12-15T09:50:00Z">
                <w:pPr>
                  <w:pStyle w:val="ListParagraph"/>
                  <w:spacing w:after="0" w:line="240" w:lineRule="auto"/>
                </w:pPr>
              </w:pPrChange>
            </w:pPr>
          </w:p>
        </w:tc>
        <w:tc>
          <w:tcPr>
            <w:tcW w:w="2680" w:type="dxa"/>
          </w:tcPr>
          <w:p w14:paraId="535A6C3C" w14:textId="77777777" w:rsidR="00C25E37" w:rsidRPr="000B1F65" w:rsidRDefault="00C25E37" w:rsidP="006C717E"/>
        </w:tc>
      </w:tr>
    </w:tbl>
    <w:p w14:paraId="78BBDA3F" w14:textId="77777777" w:rsidR="008270F1" w:rsidRPr="004E6DE8" w:rsidRDefault="008270F1" w:rsidP="00394DE9">
      <w:pPr>
        <w:pStyle w:val="H2"/>
      </w:pPr>
      <w:bookmarkStart w:id="1557" w:name="_Toc469560284"/>
      <w:r w:rsidRPr="004E6DE8">
        <w:t xml:space="preserve">Use Case 5 </w:t>
      </w:r>
      <w:r w:rsidR="00FD1DFB">
        <w:t>–</w:t>
      </w:r>
      <w:r w:rsidRPr="004E6DE8">
        <w:t xml:space="preserve"> Movement</w:t>
      </w:r>
      <w:r w:rsidR="00FD1DFB">
        <w:t xml:space="preserve"> with Server and Client Relationship</w:t>
      </w:r>
      <w:bookmarkEnd w:id="1557"/>
    </w:p>
    <w:p w14:paraId="59B08903" w14:textId="77777777" w:rsidR="008270F1" w:rsidRPr="003774D2" w:rsidRDefault="008270F1" w:rsidP="008270F1">
      <w:pPr>
        <w:pStyle w:val="Yazstilim"/>
      </w:pPr>
      <w:r>
        <w:t>UC5</w:t>
      </w:r>
      <w:r w:rsidRPr="003774D2">
        <w:t>-1 Use Case: Player Moves Character</w:t>
      </w:r>
    </w:p>
    <w:p w14:paraId="6485281B" w14:textId="77777777" w:rsidR="008270F1" w:rsidRPr="003774D2" w:rsidRDefault="008270F1" w:rsidP="008270F1">
      <w:pPr>
        <w:pStyle w:val="Yazstilim"/>
      </w:pPr>
      <w:r>
        <w:t>UC5-</w:t>
      </w:r>
      <w:r w:rsidRPr="003774D2">
        <w:t>2 Author: AG, MJ</w:t>
      </w:r>
    </w:p>
    <w:p w14:paraId="636082DA" w14:textId="77777777" w:rsidR="008270F1" w:rsidRPr="003774D2" w:rsidRDefault="008270F1" w:rsidP="008270F1">
      <w:pPr>
        <w:pStyle w:val="Yazstilim"/>
      </w:pPr>
      <w:r>
        <w:t>UC5</w:t>
      </w:r>
      <w:r w:rsidRPr="003774D2">
        <w:t xml:space="preserve">-3: </w:t>
      </w:r>
      <w:r>
        <w:t>Sprint3</w:t>
      </w:r>
    </w:p>
    <w:p w14:paraId="0888C662" w14:textId="77777777" w:rsidR="008270F1" w:rsidRPr="003774D2" w:rsidRDefault="008270F1" w:rsidP="008270F1">
      <w:pPr>
        <w:pStyle w:val="Yazstilim"/>
      </w:pPr>
      <w:r>
        <w:t>UC5</w:t>
      </w:r>
      <w:r w:rsidRPr="003774D2">
        <w:t>-4: Purpose: Move the player in one of the four directions</w:t>
      </w:r>
    </w:p>
    <w:p w14:paraId="022F4146" w14:textId="369ED8EA" w:rsidR="002D2651" w:rsidRDefault="008270F1" w:rsidP="008270F1">
      <w:pPr>
        <w:pStyle w:val="Yazstilim"/>
      </w:pPr>
      <w:r>
        <w:t>UC5</w:t>
      </w:r>
      <w:r w:rsidRPr="003774D2">
        <w:t>-5: Overview: The player character’s location is a particular point on the map. The Player presses one of the keys W, A, S or D</w:t>
      </w:r>
      <w:ins w:id="1558" w:author="Qian Zhou" w:date="2016-12-15T09:50:00Z">
        <w:r w:rsidR="00F7675E">
          <w:t xml:space="preserve"> and arrow keys</w:t>
        </w:r>
        <w:r w:rsidRPr="003774D2">
          <w:t>.</w:t>
        </w:r>
      </w:ins>
      <w:del w:id="1559" w:author="Qian Zhou" w:date="2016-12-15T09:50:00Z">
        <w:r w:rsidRPr="003774D2">
          <w:delText>.</w:delText>
        </w:r>
      </w:del>
      <w:r w:rsidRPr="003774D2">
        <w:t xml:space="preserve"> These keys map to up, left, down, right respectively. The game client sends a request to the server with the details on the action. The server validates this input and decides whether or not the player character can move in that direction. If the character can be moved the server updates the character’s position in-memory. The server responds with the current location of the character. The client updates the dungeon graphical representation. </w:t>
      </w:r>
    </w:p>
    <w:p w14:paraId="69E7B939" w14:textId="77777777" w:rsidR="008270F1" w:rsidRPr="003774D2" w:rsidRDefault="008270F1" w:rsidP="008270F1">
      <w:pPr>
        <w:pStyle w:val="Yazstilim"/>
      </w:pPr>
      <w:r w:rsidRPr="002D2651">
        <w:rPr>
          <w:b/>
        </w:rPr>
        <w:t>Alternative 1:</w:t>
      </w:r>
      <w:r w:rsidRPr="003774D2">
        <w:t xml:space="preserve"> A wall is blocking the direction that the player wishes to move their character in. The server does not update the player’s position and responds with the current player location the same as it was.</w:t>
      </w:r>
    </w:p>
    <w:p w14:paraId="79B9B2A5" w14:textId="06F4482D" w:rsidR="008270F1" w:rsidRPr="003774D2" w:rsidRDefault="008270F1" w:rsidP="008270F1">
      <w:pPr>
        <w:pStyle w:val="Yazstilim"/>
      </w:pPr>
      <w:r>
        <w:t>UC5</w:t>
      </w:r>
      <w:r w:rsidRPr="003774D2">
        <w:t>-6: Cross References:</w:t>
      </w:r>
      <w:ins w:id="1560" w:author="Qian Zhou" w:date="2016-12-15T09:50:00Z">
        <w:r w:rsidR="004B3025" w:rsidRPr="004B3025">
          <w:t xml:space="preserve"> </w:t>
        </w:r>
        <w:r w:rsidR="004B3025">
          <w:t>Functional Requirements</w:t>
        </w:r>
      </w:ins>
      <w:r w:rsidRPr="003774D2">
        <w:t xml:space="preserve"> </w:t>
      </w:r>
      <w:r w:rsidR="00A4492F">
        <w:fldChar w:fldCharType="begin"/>
      </w:r>
      <w:r w:rsidR="00A4492F">
        <w:instrText xml:space="preserve"> HYPERLINK \l "R5" </w:instrText>
      </w:r>
      <w:r w:rsidR="00A4492F">
        <w:fldChar w:fldCharType="separate"/>
      </w:r>
      <w:r w:rsidRPr="008D286E">
        <w:rPr>
          <w:rStyle w:val="Hyperlink"/>
        </w:rPr>
        <w:t>R5</w:t>
      </w:r>
      <w:r w:rsidR="00A4492F">
        <w:rPr>
          <w:rStyle w:val="Hyperlink"/>
        </w:rPr>
        <w:fldChar w:fldCharType="end"/>
      </w:r>
      <w:r>
        <w:t xml:space="preserve">, </w:t>
      </w:r>
      <w:r w:rsidR="00A4492F">
        <w:fldChar w:fldCharType="begin"/>
      </w:r>
      <w:r w:rsidR="00A4492F">
        <w:instrText xml:space="preserve"> HYPERLINK \l "R5_1" </w:instrText>
      </w:r>
      <w:r w:rsidR="00A4492F">
        <w:fldChar w:fldCharType="separate"/>
      </w:r>
      <w:r w:rsidRPr="008D286E">
        <w:rPr>
          <w:rStyle w:val="Hyperlink"/>
        </w:rPr>
        <w:t>R5.1</w:t>
      </w:r>
      <w:r w:rsidR="00A4492F">
        <w:rPr>
          <w:rStyle w:val="Hyperlink"/>
        </w:rPr>
        <w:fldChar w:fldCharType="end"/>
      </w:r>
    </w:p>
    <w:p w14:paraId="64076D35" w14:textId="77777777" w:rsidR="008270F1" w:rsidRPr="003774D2" w:rsidRDefault="008270F1" w:rsidP="008270F1">
      <w:pPr>
        <w:pStyle w:val="Yazstilim"/>
      </w:pPr>
      <w:r>
        <w:t>UC5</w:t>
      </w:r>
      <w:r w:rsidRPr="003774D2">
        <w:t>-7: Actors: Player</w:t>
      </w:r>
    </w:p>
    <w:p w14:paraId="0BF58178" w14:textId="77777777" w:rsidR="008270F1" w:rsidRPr="003774D2" w:rsidRDefault="008270F1" w:rsidP="008270F1">
      <w:pPr>
        <w:pStyle w:val="Yazstilim"/>
      </w:pPr>
      <w:r>
        <w:t>UC5</w:t>
      </w:r>
      <w:r w:rsidRPr="003774D2">
        <w:t>-8: Pre-Condition:</w:t>
      </w:r>
    </w:p>
    <w:p w14:paraId="64748BB1" w14:textId="77777777" w:rsidR="008270F1" w:rsidRPr="003774D2" w:rsidRDefault="008270F1" w:rsidP="008270F1">
      <w:pPr>
        <w:pStyle w:val="Yazstilim"/>
      </w:pPr>
      <w:r>
        <w:tab/>
        <w:t>UC5</w:t>
      </w:r>
      <w:r w:rsidRPr="003774D2">
        <w:t>-Pre-1: The player must be in a dungeon (i.e. not the menu).</w:t>
      </w:r>
    </w:p>
    <w:p w14:paraId="662000DB" w14:textId="77777777" w:rsidR="008270F1" w:rsidRPr="003774D2" w:rsidRDefault="008270F1" w:rsidP="008270F1">
      <w:pPr>
        <w:pStyle w:val="Yazstilim"/>
      </w:pPr>
      <w:r>
        <w:tab/>
        <w:t>UC5</w:t>
      </w:r>
      <w:r w:rsidRPr="003774D2">
        <w:t>-Pre-2: The map has been loaded.</w:t>
      </w:r>
    </w:p>
    <w:p w14:paraId="74CDBF8D" w14:textId="77777777" w:rsidR="008270F1" w:rsidRPr="003774D2" w:rsidRDefault="008270F1" w:rsidP="008270F1">
      <w:pPr>
        <w:pStyle w:val="Yazstilim"/>
      </w:pPr>
      <w:r>
        <w:t>UC5</w:t>
      </w:r>
      <w:r w:rsidRPr="003774D2">
        <w:t>-9: Post Condition:</w:t>
      </w:r>
    </w:p>
    <w:p w14:paraId="143A76F1" w14:textId="77777777" w:rsidR="008270F1" w:rsidRPr="003774D2" w:rsidRDefault="008270F1" w:rsidP="008270F1">
      <w:pPr>
        <w:pStyle w:val="Yazstilim"/>
      </w:pPr>
      <w:r>
        <w:tab/>
        <w:t>UC5</w:t>
      </w:r>
      <w:r w:rsidRPr="003774D2">
        <w:t>-Post-1: The player’s position is the player’s previous position moved one unit in the chosen direction.</w:t>
      </w:r>
    </w:p>
    <w:p w14:paraId="21F1B2A0" w14:textId="77777777" w:rsidR="00FB4520" w:rsidRPr="00FB4520" w:rsidRDefault="008270F1" w:rsidP="00E068C5">
      <w:pPr>
        <w:pStyle w:val="Yazstilim"/>
      </w:pPr>
      <w:r>
        <w:tab/>
        <w:t>UC5</w:t>
      </w:r>
      <w:r w:rsidRPr="003774D2">
        <w:t>-Post-2: The client’s graphi</w:t>
      </w:r>
      <w:r w:rsidR="0031102F">
        <w:t>cal representation has updated.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61" w:author="Mattsi" w:date="2016-12-15T09:50: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170"/>
        <w:gridCol w:w="2928"/>
        <w:gridCol w:w="2928"/>
        <w:tblGridChange w:id="1562">
          <w:tblGrid>
            <w:gridCol w:w="3170"/>
            <w:gridCol w:w="2928"/>
            <w:gridCol w:w="2928"/>
          </w:tblGrid>
        </w:tblGridChange>
      </w:tblGrid>
      <w:tr w:rsidR="008270F1" w14:paraId="5E98661F" w14:textId="77777777" w:rsidTr="006C717E">
        <w:tc>
          <w:tcPr>
            <w:tcW w:w="3170" w:type="dxa"/>
            <w:tcPrChange w:id="1563" w:author="Mattsi" w:date="2016-12-15T09:50:00Z">
              <w:tcPr>
                <w:tcW w:w="3170" w:type="dxa"/>
              </w:tcPr>
            </w:tcPrChange>
          </w:tcPr>
          <w:p w14:paraId="505E6B02" w14:textId="77777777" w:rsidR="008270F1" w:rsidRPr="00265010" w:rsidRDefault="008270F1" w:rsidP="006C717E">
            <w:r w:rsidRPr="00265010">
              <w:t>Actor Actions</w:t>
            </w:r>
          </w:p>
        </w:tc>
        <w:tc>
          <w:tcPr>
            <w:tcW w:w="2928" w:type="dxa"/>
            <w:tcPrChange w:id="1564" w:author="Mattsi" w:date="2016-12-15T09:50:00Z">
              <w:tcPr>
                <w:tcW w:w="2928" w:type="dxa"/>
              </w:tcPr>
            </w:tcPrChange>
          </w:tcPr>
          <w:p w14:paraId="513BFF1F" w14:textId="77777777" w:rsidR="008270F1" w:rsidRPr="00265010" w:rsidRDefault="008270F1" w:rsidP="006C717E">
            <w:r w:rsidRPr="00265010">
              <w:t>Client System Actions</w:t>
            </w:r>
          </w:p>
        </w:tc>
        <w:tc>
          <w:tcPr>
            <w:tcW w:w="2928" w:type="dxa"/>
            <w:tcPrChange w:id="1565" w:author="Mattsi" w:date="2016-12-15T09:50:00Z">
              <w:tcPr>
                <w:tcW w:w="2928" w:type="dxa"/>
              </w:tcPr>
            </w:tcPrChange>
          </w:tcPr>
          <w:p w14:paraId="05B72879" w14:textId="77777777" w:rsidR="008270F1" w:rsidRPr="00265010" w:rsidRDefault="008270F1" w:rsidP="006C717E">
            <w:r w:rsidRPr="00265010">
              <w:t>Server System Actions</w:t>
            </w:r>
          </w:p>
        </w:tc>
      </w:tr>
      <w:tr w:rsidR="008270F1" w:rsidRPr="003774D2" w14:paraId="7691D61F" w14:textId="77777777" w:rsidTr="006C717E">
        <w:tc>
          <w:tcPr>
            <w:tcW w:w="3170" w:type="dxa"/>
            <w:tcPrChange w:id="1566" w:author="Mattsi" w:date="2016-12-15T09:50:00Z">
              <w:tcPr>
                <w:tcW w:w="3170" w:type="dxa"/>
              </w:tcPr>
            </w:tcPrChange>
          </w:tcPr>
          <w:p w14:paraId="1792ADFF" w14:textId="77777777" w:rsidR="008270F1" w:rsidRDefault="008270F1" w:rsidP="004D112F">
            <w:pPr>
              <w:pStyle w:val="ListParagraph"/>
              <w:numPr>
                <w:ilvl w:val="0"/>
                <w:numId w:val="17"/>
              </w:numPr>
              <w:spacing w:after="0" w:line="240" w:lineRule="auto"/>
            </w:pPr>
            <w:r>
              <w:t>Begins when player presses movement key</w:t>
            </w:r>
          </w:p>
        </w:tc>
        <w:tc>
          <w:tcPr>
            <w:tcW w:w="2928" w:type="dxa"/>
            <w:tcPrChange w:id="1567" w:author="Mattsi" w:date="2016-12-15T09:50:00Z">
              <w:tcPr>
                <w:tcW w:w="2928" w:type="dxa"/>
              </w:tcPr>
            </w:tcPrChange>
          </w:tcPr>
          <w:p w14:paraId="7129D757" w14:textId="77777777" w:rsidR="008270F1" w:rsidRDefault="008270F1" w:rsidP="006C717E"/>
        </w:tc>
        <w:tc>
          <w:tcPr>
            <w:tcW w:w="2928" w:type="dxa"/>
            <w:tcPrChange w:id="1568" w:author="Mattsi" w:date="2016-12-15T09:50:00Z">
              <w:tcPr>
                <w:tcW w:w="2928" w:type="dxa"/>
              </w:tcPr>
            </w:tcPrChange>
          </w:tcPr>
          <w:p w14:paraId="6D371E49" w14:textId="77777777" w:rsidR="008270F1" w:rsidRDefault="008270F1" w:rsidP="006C717E"/>
        </w:tc>
      </w:tr>
      <w:tr w:rsidR="008270F1" w:rsidRPr="003774D2" w14:paraId="62F50A06" w14:textId="77777777" w:rsidTr="006C717E">
        <w:tc>
          <w:tcPr>
            <w:tcW w:w="3170" w:type="dxa"/>
            <w:tcPrChange w:id="1569" w:author="Mattsi" w:date="2016-12-15T09:50:00Z">
              <w:tcPr>
                <w:tcW w:w="3170" w:type="dxa"/>
              </w:tcPr>
            </w:tcPrChange>
          </w:tcPr>
          <w:p w14:paraId="53D049FD" w14:textId="77777777" w:rsidR="008270F1" w:rsidRDefault="008270F1" w:rsidP="006C717E"/>
        </w:tc>
        <w:tc>
          <w:tcPr>
            <w:tcW w:w="2928" w:type="dxa"/>
            <w:tcPrChange w:id="1570" w:author="Mattsi" w:date="2016-12-15T09:50:00Z">
              <w:tcPr>
                <w:tcW w:w="2928" w:type="dxa"/>
              </w:tcPr>
            </w:tcPrChange>
          </w:tcPr>
          <w:p w14:paraId="78B349F2" w14:textId="77777777" w:rsidR="008270F1" w:rsidRDefault="008270F1" w:rsidP="004D112F">
            <w:pPr>
              <w:pStyle w:val="ListParagraph"/>
              <w:numPr>
                <w:ilvl w:val="0"/>
                <w:numId w:val="17"/>
              </w:numPr>
              <w:spacing w:after="0" w:line="240" w:lineRule="auto"/>
            </w:pPr>
            <w:r>
              <w:t>Sends movement request to server</w:t>
            </w:r>
          </w:p>
        </w:tc>
        <w:tc>
          <w:tcPr>
            <w:tcW w:w="2928" w:type="dxa"/>
            <w:tcPrChange w:id="1571" w:author="Mattsi" w:date="2016-12-15T09:50:00Z">
              <w:tcPr>
                <w:tcW w:w="2928" w:type="dxa"/>
              </w:tcPr>
            </w:tcPrChange>
          </w:tcPr>
          <w:p w14:paraId="1128BD5B" w14:textId="77777777" w:rsidR="008270F1" w:rsidRDefault="008270F1" w:rsidP="006C717E"/>
        </w:tc>
      </w:tr>
      <w:tr w:rsidR="008270F1" w:rsidRPr="003774D2" w14:paraId="2AC1B414" w14:textId="77777777" w:rsidTr="006C717E">
        <w:tc>
          <w:tcPr>
            <w:tcW w:w="3170" w:type="dxa"/>
            <w:tcPrChange w:id="1572" w:author="Mattsi" w:date="2016-12-15T09:50:00Z">
              <w:tcPr>
                <w:tcW w:w="3170" w:type="dxa"/>
              </w:tcPr>
            </w:tcPrChange>
          </w:tcPr>
          <w:p w14:paraId="6D8E6A55" w14:textId="77777777" w:rsidR="008270F1" w:rsidRDefault="008270F1" w:rsidP="006C717E"/>
        </w:tc>
        <w:tc>
          <w:tcPr>
            <w:tcW w:w="2928" w:type="dxa"/>
            <w:tcPrChange w:id="1573" w:author="Mattsi" w:date="2016-12-15T09:50:00Z">
              <w:tcPr>
                <w:tcW w:w="2928" w:type="dxa"/>
              </w:tcPr>
            </w:tcPrChange>
          </w:tcPr>
          <w:p w14:paraId="0B923D23" w14:textId="77777777" w:rsidR="008270F1" w:rsidRDefault="008270F1" w:rsidP="006C717E"/>
        </w:tc>
        <w:tc>
          <w:tcPr>
            <w:tcW w:w="2928" w:type="dxa"/>
            <w:tcPrChange w:id="1574" w:author="Mattsi" w:date="2016-12-15T09:50:00Z">
              <w:tcPr>
                <w:tcW w:w="2928" w:type="dxa"/>
              </w:tcPr>
            </w:tcPrChange>
          </w:tcPr>
          <w:p w14:paraId="04401DBE" w14:textId="77777777" w:rsidR="008270F1" w:rsidRDefault="008270F1" w:rsidP="004D112F">
            <w:pPr>
              <w:pStyle w:val="ListParagraph"/>
              <w:numPr>
                <w:ilvl w:val="0"/>
                <w:numId w:val="17"/>
              </w:numPr>
              <w:spacing w:after="0" w:line="240" w:lineRule="auto"/>
            </w:pPr>
            <w:r>
              <w:t>Checks whether or not the player can move in that direction.</w:t>
            </w:r>
          </w:p>
        </w:tc>
      </w:tr>
      <w:tr w:rsidR="008270F1" w14:paraId="6A90002F" w14:textId="77777777" w:rsidTr="006C717E">
        <w:tc>
          <w:tcPr>
            <w:tcW w:w="3170" w:type="dxa"/>
            <w:tcPrChange w:id="1575" w:author="Mattsi" w:date="2016-12-15T09:50:00Z">
              <w:tcPr>
                <w:tcW w:w="3170" w:type="dxa"/>
              </w:tcPr>
            </w:tcPrChange>
          </w:tcPr>
          <w:p w14:paraId="642623A1" w14:textId="77777777" w:rsidR="008270F1" w:rsidRDefault="008270F1" w:rsidP="006C717E"/>
        </w:tc>
        <w:tc>
          <w:tcPr>
            <w:tcW w:w="2928" w:type="dxa"/>
            <w:tcPrChange w:id="1576" w:author="Mattsi" w:date="2016-12-15T09:50:00Z">
              <w:tcPr>
                <w:tcW w:w="2928" w:type="dxa"/>
              </w:tcPr>
            </w:tcPrChange>
          </w:tcPr>
          <w:p w14:paraId="2631B274" w14:textId="77777777" w:rsidR="008270F1" w:rsidRDefault="008270F1" w:rsidP="006C717E"/>
        </w:tc>
        <w:tc>
          <w:tcPr>
            <w:tcW w:w="2928" w:type="dxa"/>
            <w:tcPrChange w:id="1577" w:author="Mattsi" w:date="2016-12-15T09:50:00Z">
              <w:tcPr>
                <w:tcW w:w="2928" w:type="dxa"/>
              </w:tcPr>
            </w:tcPrChange>
          </w:tcPr>
          <w:p w14:paraId="5B97D33F" w14:textId="77777777" w:rsidR="008270F1" w:rsidRDefault="008270F1" w:rsidP="004D112F">
            <w:pPr>
              <w:pStyle w:val="ListParagraph"/>
              <w:numPr>
                <w:ilvl w:val="0"/>
                <w:numId w:val="17"/>
              </w:numPr>
              <w:spacing w:after="0" w:line="240" w:lineRule="auto"/>
            </w:pPr>
            <w:r>
              <w:t xml:space="preserve">Sends response </w:t>
            </w:r>
          </w:p>
        </w:tc>
      </w:tr>
      <w:tr w:rsidR="008270F1" w14:paraId="0D9CDBC5" w14:textId="77777777" w:rsidTr="006C717E">
        <w:tc>
          <w:tcPr>
            <w:tcW w:w="3170" w:type="dxa"/>
            <w:tcPrChange w:id="1578" w:author="Mattsi" w:date="2016-12-15T09:50:00Z">
              <w:tcPr>
                <w:tcW w:w="3170" w:type="dxa"/>
              </w:tcPr>
            </w:tcPrChange>
          </w:tcPr>
          <w:p w14:paraId="31640549" w14:textId="77777777" w:rsidR="008270F1" w:rsidRDefault="008270F1" w:rsidP="006C717E"/>
        </w:tc>
        <w:tc>
          <w:tcPr>
            <w:tcW w:w="2928" w:type="dxa"/>
            <w:tcPrChange w:id="1579" w:author="Mattsi" w:date="2016-12-15T09:50:00Z">
              <w:tcPr>
                <w:tcW w:w="2928" w:type="dxa"/>
              </w:tcPr>
            </w:tcPrChange>
          </w:tcPr>
          <w:p w14:paraId="652B7ECF" w14:textId="77777777" w:rsidR="008270F1" w:rsidRDefault="008270F1" w:rsidP="004D112F">
            <w:pPr>
              <w:pStyle w:val="ListParagraph"/>
              <w:numPr>
                <w:ilvl w:val="0"/>
                <w:numId w:val="17"/>
              </w:numPr>
              <w:spacing w:after="0" w:line="240" w:lineRule="auto"/>
            </w:pPr>
            <w:r>
              <w:t>Receives and parses response</w:t>
            </w:r>
          </w:p>
        </w:tc>
        <w:tc>
          <w:tcPr>
            <w:tcW w:w="2928" w:type="dxa"/>
            <w:tcPrChange w:id="1580" w:author="Mattsi" w:date="2016-12-15T09:50:00Z">
              <w:tcPr>
                <w:tcW w:w="2928" w:type="dxa"/>
              </w:tcPr>
            </w:tcPrChange>
          </w:tcPr>
          <w:p w14:paraId="50ACBB5E" w14:textId="77777777" w:rsidR="008270F1" w:rsidRDefault="008270F1" w:rsidP="006C717E"/>
        </w:tc>
      </w:tr>
      <w:tr w:rsidR="008270F1" w14:paraId="5439F962" w14:textId="77777777" w:rsidTr="006C717E">
        <w:tc>
          <w:tcPr>
            <w:tcW w:w="3170" w:type="dxa"/>
            <w:tcPrChange w:id="1581" w:author="Mattsi" w:date="2016-12-15T09:50:00Z">
              <w:tcPr>
                <w:tcW w:w="3170" w:type="dxa"/>
              </w:tcPr>
            </w:tcPrChange>
          </w:tcPr>
          <w:p w14:paraId="55A7C724" w14:textId="77777777" w:rsidR="008270F1" w:rsidRDefault="008270F1" w:rsidP="006C717E"/>
        </w:tc>
        <w:tc>
          <w:tcPr>
            <w:tcW w:w="2928" w:type="dxa"/>
            <w:tcPrChange w:id="1582" w:author="Mattsi" w:date="2016-12-15T09:50:00Z">
              <w:tcPr>
                <w:tcW w:w="2928" w:type="dxa"/>
              </w:tcPr>
            </w:tcPrChange>
          </w:tcPr>
          <w:p w14:paraId="208FA139" w14:textId="77777777" w:rsidR="008270F1" w:rsidRDefault="008270F1" w:rsidP="004D112F">
            <w:pPr>
              <w:pStyle w:val="ListParagraph"/>
              <w:numPr>
                <w:ilvl w:val="0"/>
                <w:numId w:val="17"/>
              </w:numPr>
              <w:spacing w:after="0" w:line="240" w:lineRule="auto"/>
            </w:pPr>
            <w:r>
              <w:t>Updates dungeon graphical representation</w:t>
            </w:r>
          </w:p>
        </w:tc>
        <w:tc>
          <w:tcPr>
            <w:tcW w:w="2928" w:type="dxa"/>
            <w:tcPrChange w:id="1583" w:author="Mattsi" w:date="2016-12-15T09:50:00Z">
              <w:tcPr>
                <w:tcW w:w="2928" w:type="dxa"/>
              </w:tcPr>
            </w:tcPrChange>
          </w:tcPr>
          <w:p w14:paraId="4128C5D3" w14:textId="77777777" w:rsidR="008270F1" w:rsidRDefault="008270F1" w:rsidP="006C717E"/>
        </w:tc>
      </w:tr>
    </w:tbl>
    <w:p w14:paraId="4F20F440" w14:textId="77777777" w:rsidR="008270F1" w:rsidRDefault="008270F1" w:rsidP="008270F1"/>
    <w:p w14:paraId="3E471850" w14:textId="77777777" w:rsidR="008270F1" w:rsidRPr="003774D2" w:rsidRDefault="008270F1" w:rsidP="00C13196">
      <w:pPr>
        <w:pStyle w:val="Yazstilim"/>
      </w:pPr>
      <w:r>
        <w:t>UC5</w:t>
      </w:r>
      <w:r w:rsidRPr="003774D2">
        <w:t>-10: Alternative flow of events:</w:t>
      </w:r>
    </w:p>
    <w:p w14:paraId="487C7F77" w14:textId="77777777" w:rsidR="008270F1" w:rsidRPr="003774D2" w:rsidRDefault="008270F1" w:rsidP="00C13196">
      <w:pPr>
        <w:pStyle w:val="Yazstilim"/>
      </w:pPr>
      <w:r w:rsidRPr="003774D2">
        <w:lastRenderedPageBreak/>
        <w:tab/>
        <w:t>Step 3: The movement is illegal. Server doesn’t update player location, responds with player in the same location.</w:t>
      </w:r>
    </w:p>
    <w:p w14:paraId="6B32E03B" w14:textId="77777777" w:rsidR="008270F1" w:rsidRPr="003774D2" w:rsidRDefault="008270F1" w:rsidP="00C13196">
      <w:pPr>
        <w:pStyle w:val="Yazstilim"/>
      </w:pPr>
      <w:bookmarkStart w:id="1584" w:name="UC6_11"/>
      <w:r>
        <w:t>UC5</w:t>
      </w:r>
      <w:r w:rsidRPr="003774D2">
        <w:t>-11: Exception flow of events:</w:t>
      </w:r>
    </w:p>
    <w:p w14:paraId="19D115C5" w14:textId="77777777" w:rsidR="008270F1" w:rsidRPr="003774D2" w:rsidRDefault="008270F1" w:rsidP="00C13196">
      <w:pPr>
        <w:pStyle w:val="Yazstilim"/>
      </w:pPr>
      <w:r w:rsidRPr="003774D2">
        <w:tab/>
        <w:t>Steps 2</w:t>
      </w:r>
      <w:r w:rsidR="007C783D" w:rsidRPr="003774D2">
        <w:t>, 4,</w:t>
      </w:r>
      <w:r w:rsidR="007C783D">
        <w:t xml:space="preserve"> </w:t>
      </w:r>
      <w:r w:rsidR="007C783D" w:rsidRPr="003774D2">
        <w:t>5</w:t>
      </w:r>
      <w:r w:rsidRPr="003774D2">
        <w:t xml:space="preserve">: The request or response network packets are </w:t>
      </w:r>
      <w:r w:rsidR="0057345F">
        <w:t>dropped or corrupted. Sender</w:t>
      </w:r>
      <w:r w:rsidRPr="003774D2">
        <w:t xml:space="preserve"> sends a request for the current state of the system. If that request fails, the client displays an appropriate message regarding network connectivity problems to the player.</w:t>
      </w:r>
    </w:p>
    <w:bookmarkEnd w:id="1584"/>
    <w:p w14:paraId="053CF46C" w14:textId="77777777" w:rsidR="002A4CD3" w:rsidRDefault="002A4CD3" w:rsidP="002A4CD3"/>
    <w:p w14:paraId="0E797C26" w14:textId="77777777" w:rsidR="002A4CD3" w:rsidRPr="004E6DE8" w:rsidRDefault="002A4CD3" w:rsidP="00CA0BAA">
      <w:pPr>
        <w:pStyle w:val="H2"/>
        <w:pPrChange w:id="1585" w:author="Mattsi" w:date="2016-12-15T09:50:00Z">
          <w:pPr/>
        </w:pPrChange>
      </w:pPr>
      <w:bookmarkStart w:id="1586" w:name="_Toc469560285"/>
      <w:r w:rsidRPr="004E6DE8">
        <w:t>Use Case</w:t>
      </w:r>
      <w:r>
        <w:t xml:space="preserve"> 6</w:t>
      </w:r>
      <w:r w:rsidRPr="004E6DE8">
        <w:t xml:space="preserve"> </w:t>
      </w:r>
      <w:r w:rsidR="00C46BFB">
        <w:t>–</w:t>
      </w:r>
      <w:r w:rsidRPr="004E6DE8">
        <w:t xml:space="preserve"> Coins</w:t>
      </w:r>
      <w:r w:rsidR="00C46BFB">
        <w:t xml:space="preserve"> with System and Client Relationship</w:t>
      </w:r>
      <w:bookmarkEnd w:id="1586"/>
    </w:p>
    <w:p w14:paraId="659C7806" w14:textId="77777777" w:rsidR="002A4CD3" w:rsidRPr="008D286E" w:rsidRDefault="002A4CD3" w:rsidP="002A4CD3">
      <w:pPr>
        <w:pStyle w:val="Yazstilim"/>
      </w:pPr>
      <w:r w:rsidRPr="008D286E">
        <w:t>UC</w:t>
      </w:r>
      <w:r>
        <w:t>6</w:t>
      </w:r>
      <w:r w:rsidRPr="008D286E">
        <w:t>-1: Use Case: Picking up Gold coins</w:t>
      </w:r>
    </w:p>
    <w:p w14:paraId="3EB55D30" w14:textId="77777777" w:rsidR="002A4CD3" w:rsidRPr="008D286E" w:rsidRDefault="002A4CD3" w:rsidP="002A4CD3">
      <w:pPr>
        <w:pStyle w:val="Yazstilim"/>
      </w:pPr>
      <w:r>
        <w:t>UC6</w:t>
      </w:r>
      <w:r w:rsidRPr="008D286E">
        <w:t>-2: Authors: AG, MJ</w:t>
      </w:r>
    </w:p>
    <w:p w14:paraId="4EC4E090" w14:textId="64819E8B" w:rsidR="002A4CD3" w:rsidRPr="008D286E" w:rsidRDefault="002A4CD3" w:rsidP="002A4CD3">
      <w:pPr>
        <w:pStyle w:val="Yazstilim"/>
      </w:pPr>
      <w:r>
        <w:t>UC6</w:t>
      </w:r>
      <w:r w:rsidRPr="008D286E">
        <w:t xml:space="preserve">-3: </w:t>
      </w:r>
      <w:ins w:id="1587" w:author="Qian Zhou" w:date="2016-12-15T09:50:00Z">
        <w:r w:rsidR="00B63033">
          <w:t>Date:</w:t>
        </w:r>
        <w:r w:rsidR="00B63033" w:rsidRPr="008D286E">
          <w:t xml:space="preserve"> </w:t>
        </w:r>
        <w:r w:rsidR="00B63033">
          <w:t>Sprint 3</w:t>
        </w:r>
      </w:ins>
      <w:del w:id="1588" w:author="Qian Zhou" w:date="2016-12-15T09:50:00Z">
        <w:r>
          <w:delText>Sprint3</w:delText>
        </w:r>
      </w:del>
    </w:p>
    <w:p w14:paraId="71E7E441" w14:textId="77777777" w:rsidR="002A4CD3" w:rsidRPr="008D286E" w:rsidRDefault="002A4CD3" w:rsidP="002A4CD3">
      <w:pPr>
        <w:pStyle w:val="Yazstilim"/>
      </w:pPr>
      <w:r>
        <w:t>UC6</w:t>
      </w:r>
      <w:r w:rsidRPr="008D286E">
        <w:t>-4: Purpose: Moves to gold coin to collect it.</w:t>
      </w:r>
    </w:p>
    <w:p w14:paraId="682C79B0" w14:textId="77777777" w:rsidR="002A4CD3" w:rsidRPr="008D286E" w:rsidRDefault="002A4CD3" w:rsidP="002A4CD3">
      <w:pPr>
        <w:pStyle w:val="Yazstilim"/>
      </w:pPr>
      <w:r>
        <w:t>UC6</w:t>
      </w:r>
      <w:r w:rsidRPr="008D286E">
        <w:t>-5: Overview: The player moves to a tile with a gold coin on it. The server responds that the gold coin in no longer in its previous position, it increments player’s gold coin collection and moves the player to the location of the coin. The client updates the dungeon graphical representation.</w:t>
      </w:r>
    </w:p>
    <w:p w14:paraId="0D453A52" w14:textId="5BAC1D2D" w:rsidR="002A4CD3" w:rsidRPr="008D286E" w:rsidRDefault="002A4CD3" w:rsidP="002A4CD3">
      <w:pPr>
        <w:pStyle w:val="Yazstilim"/>
      </w:pPr>
      <w:r>
        <w:t>UC6</w:t>
      </w:r>
      <w:r w:rsidRPr="008D286E">
        <w:t>-6: Cross References:</w:t>
      </w:r>
      <w:ins w:id="1589" w:author="Qian Zhou" w:date="2016-12-15T09:50:00Z">
        <w:r w:rsidR="004B3025" w:rsidRPr="004B3025">
          <w:t xml:space="preserve"> </w:t>
        </w:r>
        <w:r w:rsidR="004B3025">
          <w:t>Functional Requirements</w:t>
        </w:r>
      </w:ins>
      <w:r w:rsidRPr="008D286E">
        <w:t xml:space="preserve"> </w:t>
      </w:r>
      <w:r w:rsidR="00A4492F">
        <w:fldChar w:fldCharType="begin"/>
      </w:r>
      <w:r w:rsidR="00A4492F">
        <w:instrText xml:space="preserve"> HYPERLINK \l "R5" </w:instrText>
      </w:r>
      <w:r w:rsidR="00A4492F">
        <w:fldChar w:fldCharType="separate"/>
      </w:r>
      <w:r w:rsidRPr="008D286E">
        <w:rPr>
          <w:rStyle w:val="Hyperlink"/>
        </w:rPr>
        <w:t>R5</w:t>
      </w:r>
      <w:r w:rsidR="00A4492F">
        <w:rPr>
          <w:rStyle w:val="Hyperlink"/>
        </w:rPr>
        <w:fldChar w:fldCharType="end"/>
      </w:r>
      <w:r>
        <w:t xml:space="preserve">, </w:t>
      </w:r>
      <w:r w:rsidR="00A4492F">
        <w:fldChar w:fldCharType="begin"/>
      </w:r>
      <w:r w:rsidR="00A4492F">
        <w:instrText xml:space="preserve"> HYPERLINK \l "R5_2" </w:instrText>
      </w:r>
      <w:r w:rsidR="00A4492F">
        <w:fldChar w:fldCharType="separate"/>
      </w:r>
      <w:r w:rsidRPr="008D286E">
        <w:rPr>
          <w:rStyle w:val="Hyperlink"/>
        </w:rPr>
        <w:t>R5.2</w:t>
      </w:r>
      <w:r w:rsidR="00A4492F">
        <w:rPr>
          <w:rStyle w:val="Hyperlink"/>
        </w:rPr>
        <w:fldChar w:fldCharType="end"/>
      </w:r>
    </w:p>
    <w:p w14:paraId="33DB060D" w14:textId="77777777" w:rsidR="002A4CD3" w:rsidRPr="008D286E" w:rsidRDefault="002A4CD3" w:rsidP="002A4CD3">
      <w:pPr>
        <w:pStyle w:val="Yazstilim"/>
      </w:pPr>
      <w:r>
        <w:t>UC6</w:t>
      </w:r>
      <w:r w:rsidRPr="008D286E">
        <w:t>-7: Actors: Player</w:t>
      </w:r>
    </w:p>
    <w:p w14:paraId="7483E547" w14:textId="77777777" w:rsidR="002A4CD3" w:rsidRPr="008D286E" w:rsidRDefault="002A4CD3" w:rsidP="002A4CD3">
      <w:pPr>
        <w:pStyle w:val="Yazstilim"/>
      </w:pPr>
      <w:r>
        <w:t>UC6</w:t>
      </w:r>
      <w:r w:rsidRPr="008D286E">
        <w:t>-8: Pre-condition:</w:t>
      </w:r>
    </w:p>
    <w:p w14:paraId="02FFDCB8" w14:textId="77777777" w:rsidR="002A4CD3" w:rsidRPr="008D286E" w:rsidRDefault="002A4CD3" w:rsidP="002A4CD3">
      <w:pPr>
        <w:pStyle w:val="Yazstilim"/>
      </w:pPr>
      <w:r>
        <w:tab/>
        <w:t>UC-6</w:t>
      </w:r>
      <w:r w:rsidRPr="008D286E">
        <w:t>-Pre-1: The player must be in a dungeon (i.e. not in the menu)</w:t>
      </w:r>
    </w:p>
    <w:p w14:paraId="2CC31F24" w14:textId="77777777" w:rsidR="002A4CD3" w:rsidRPr="008D286E" w:rsidRDefault="002A4CD3" w:rsidP="002A4CD3">
      <w:pPr>
        <w:pStyle w:val="Yazstilim"/>
      </w:pPr>
      <w:r>
        <w:tab/>
        <w:t>UC-6</w:t>
      </w:r>
      <w:r w:rsidRPr="008D286E">
        <w:t>-Pre-2: The player should be one unit away from the gold coin.</w:t>
      </w:r>
    </w:p>
    <w:p w14:paraId="548E6692" w14:textId="77777777" w:rsidR="002A4CD3" w:rsidRPr="008D286E" w:rsidRDefault="002A4CD3" w:rsidP="002A4CD3">
      <w:pPr>
        <w:pStyle w:val="Yazstilim"/>
      </w:pPr>
      <w:r>
        <w:t>UC6</w:t>
      </w:r>
      <w:r w:rsidRPr="008D286E">
        <w:t>-9: Post-condition:</w:t>
      </w:r>
    </w:p>
    <w:p w14:paraId="7601CC3F" w14:textId="77777777" w:rsidR="002A4CD3" w:rsidRPr="008D286E" w:rsidRDefault="002A4CD3" w:rsidP="002A4CD3">
      <w:pPr>
        <w:pStyle w:val="Yazstilim"/>
      </w:pPr>
      <w:r>
        <w:tab/>
        <w:t>UC-6</w:t>
      </w:r>
      <w:r w:rsidRPr="008D286E">
        <w:t>-Post-1: The player’s gold coin collection is incremented.</w:t>
      </w:r>
    </w:p>
    <w:p w14:paraId="3E058B97" w14:textId="77777777" w:rsidR="002A4CD3" w:rsidRPr="008D286E" w:rsidRDefault="002A4CD3" w:rsidP="002A4CD3">
      <w:pPr>
        <w:pStyle w:val="Yazstilim"/>
      </w:pPr>
      <w:r>
        <w:tab/>
        <w:t>UC-6</w:t>
      </w:r>
      <w:r w:rsidRPr="008D286E">
        <w:t>-Post-2: The player moves to the updated location.</w:t>
      </w:r>
    </w:p>
    <w:p w14:paraId="75C8FFB0" w14:textId="77777777" w:rsidR="002A4CD3" w:rsidRPr="008D286E" w:rsidRDefault="002A4CD3" w:rsidP="002A4CD3">
      <w:pPr>
        <w:pStyle w:val="Yazstilim"/>
      </w:pPr>
      <w:r>
        <w:tab/>
        <w:t>UC-6</w:t>
      </w:r>
      <w:r w:rsidRPr="008D286E">
        <w:t>-Post-3: The client updates the dungeon graphical representation.</w:t>
      </w:r>
    </w:p>
    <w:p w14:paraId="74E829A7" w14:textId="77777777" w:rsidR="00E543BA" w:rsidRPr="00E543BA" w:rsidRDefault="00E543BA" w:rsidP="00E543BA">
      <w:pPr>
        <w:rPr>
          <w:ins w:id="1590" w:author="Qian Zhou" w:date="2016-12-15T09:50: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2961"/>
        <w:gridCol w:w="2949"/>
      </w:tblGrid>
      <w:tr w:rsidR="002A4CD3" w14:paraId="53EEE878" w14:textId="77777777" w:rsidTr="001042A5">
        <w:tc>
          <w:tcPr>
            <w:tcW w:w="2946" w:type="dxa"/>
          </w:tcPr>
          <w:p w14:paraId="3B05E8FE" w14:textId="77777777" w:rsidR="002A4CD3" w:rsidRPr="005832ED" w:rsidRDefault="002A4CD3" w:rsidP="00105793">
            <w:r w:rsidRPr="005832ED">
              <w:t>Actor Actions</w:t>
            </w:r>
          </w:p>
        </w:tc>
        <w:tc>
          <w:tcPr>
            <w:tcW w:w="2961" w:type="dxa"/>
          </w:tcPr>
          <w:p w14:paraId="6CC81B08" w14:textId="77777777" w:rsidR="002A4CD3" w:rsidRPr="005832ED" w:rsidRDefault="002A4CD3" w:rsidP="00105793">
            <w:r w:rsidRPr="005832ED">
              <w:t xml:space="preserve">Client System Actions </w:t>
            </w:r>
          </w:p>
        </w:tc>
        <w:tc>
          <w:tcPr>
            <w:tcW w:w="2949" w:type="dxa"/>
          </w:tcPr>
          <w:p w14:paraId="53C1FC0A" w14:textId="77777777" w:rsidR="002A4CD3" w:rsidRPr="005832ED" w:rsidRDefault="002A4CD3" w:rsidP="00105793">
            <w:r w:rsidRPr="005832ED">
              <w:t>Server System Actions</w:t>
            </w:r>
          </w:p>
        </w:tc>
      </w:tr>
      <w:tr w:rsidR="002A4CD3" w:rsidRPr="008D286E" w14:paraId="1172FC3F" w14:textId="77777777" w:rsidTr="001042A5">
        <w:tc>
          <w:tcPr>
            <w:tcW w:w="2946" w:type="dxa"/>
          </w:tcPr>
          <w:p w14:paraId="0F591F76" w14:textId="77777777" w:rsidR="002A4CD3" w:rsidRDefault="002A4CD3" w:rsidP="004D112F">
            <w:pPr>
              <w:pStyle w:val="ListParagraph"/>
              <w:numPr>
                <w:ilvl w:val="0"/>
                <w:numId w:val="10"/>
              </w:numPr>
              <w:spacing w:after="0" w:line="240" w:lineRule="auto"/>
            </w:pPr>
            <w:r>
              <w:t>Player begins to move to a gold coin.</w:t>
            </w:r>
          </w:p>
        </w:tc>
        <w:tc>
          <w:tcPr>
            <w:tcW w:w="2961" w:type="dxa"/>
          </w:tcPr>
          <w:p w14:paraId="69189981" w14:textId="77777777" w:rsidR="002A4CD3" w:rsidRDefault="002A4CD3" w:rsidP="006C717E"/>
        </w:tc>
        <w:tc>
          <w:tcPr>
            <w:tcW w:w="2949" w:type="dxa"/>
          </w:tcPr>
          <w:p w14:paraId="6FC5C712" w14:textId="77777777" w:rsidR="002A4CD3" w:rsidRDefault="002A4CD3" w:rsidP="006C717E"/>
        </w:tc>
      </w:tr>
      <w:tr w:rsidR="002A4CD3" w:rsidRPr="008D286E" w14:paraId="08C87CA5" w14:textId="77777777" w:rsidTr="001042A5">
        <w:tc>
          <w:tcPr>
            <w:tcW w:w="2946" w:type="dxa"/>
          </w:tcPr>
          <w:p w14:paraId="0343B65C" w14:textId="77777777" w:rsidR="002A4CD3" w:rsidRDefault="002A4CD3" w:rsidP="006C717E"/>
        </w:tc>
        <w:tc>
          <w:tcPr>
            <w:tcW w:w="2961" w:type="dxa"/>
          </w:tcPr>
          <w:p w14:paraId="57B7A71C" w14:textId="77777777" w:rsidR="002A4CD3" w:rsidRDefault="002A4CD3" w:rsidP="004D112F">
            <w:pPr>
              <w:pStyle w:val="ListParagraph"/>
              <w:numPr>
                <w:ilvl w:val="0"/>
                <w:numId w:val="10"/>
              </w:numPr>
              <w:spacing w:after="0" w:line="240" w:lineRule="auto"/>
            </w:pPr>
            <w:r>
              <w:t>The client sends a request to the server.</w:t>
            </w:r>
          </w:p>
        </w:tc>
        <w:tc>
          <w:tcPr>
            <w:tcW w:w="2949" w:type="dxa"/>
          </w:tcPr>
          <w:p w14:paraId="3B92C626" w14:textId="77777777" w:rsidR="002A4CD3" w:rsidRDefault="002A4CD3" w:rsidP="006C717E"/>
        </w:tc>
      </w:tr>
      <w:tr w:rsidR="002A4CD3" w:rsidRPr="008D286E" w14:paraId="7D32A829" w14:textId="77777777" w:rsidTr="001042A5">
        <w:tc>
          <w:tcPr>
            <w:tcW w:w="2946" w:type="dxa"/>
          </w:tcPr>
          <w:p w14:paraId="0E627B72" w14:textId="77777777" w:rsidR="002A4CD3" w:rsidRDefault="002A4CD3" w:rsidP="006C717E"/>
        </w:tc>
        <w:tc>
          <w:tcPr>
            <w:tcW w:w="2961" w:type="dxa"/>
          </w:tcPr>
          <w:p w14:paraId="73266C0C" w14:textId="77777777" w:rsidR="002A4CD3" w:rsidRDefault="002A4CD3" w:rsidP="006C717E"/>
        </w:tc>
        <w:tc>
          <w:tcPr>
            <w:tcW w:w="2949" w:type="dxa"/>
          </w:tcPr>
          <w:p w14:paraId="240C0BEF" w14:textId="77777777" w:rsidR="002A4CD3" w:rsidRDefault="002A4CD3" w:rsidP="004D112F">
            <w:pPr>
              <w:pStyle w:val="ListParagraph"/>
              <w:numPr>
                <w:ilvl w:val="0"/>
                <w:numId w:val="10"/>
              </w:numPr>
              <w:spacing w:after="0" w:line="240" w:lineRule="auto"/>
            </w:pPr>
            <w:r>
              <w:t>The server receives the request.</w:t>
            </w:r>
          </w:p>
        </w:tc>
      </w:tr>
      <w:tr w:rsidR="002A4CD3" w:rsidRPr="008D286E" w14:paraId="0B3038E4" w14:textId="77777777" w:rsidTr="001042A5">
        <w:tc>
          <w:tcPr>
            <w:tcW w:w="2946" w:type="dxa"/>
          </w:tcPr>
          <w:p w14:paraId="1B6A3305" w14:textId="77777777" w:rsidR="002A4CD3" w:rsidRDefault="002A4CD3" w:rsidP="006C717E"/>
        </w:tc>
        <w:tc>
          <w:tcPr>
            <w:tcW w:w="2961" w:type="dxa"/>
          </w:tcPr>
          <w:p w14:paraId="5433FFB0" w14:textId="77777777" w:rsidR="002A4CD3" w:rsidRDefault="002A4CD3" w:rsidP="006C717E"/>
        </w:tc>
        <w:tc>
          <w:tcPr>
            <w:tcW w:w="2949" w:type="dxa"/>
          </w:tcPr>
          <w:p w14:paraId="69E4D79B" w14:textId="77777777" w:rsidR="002A4CD3" w:rsidRDefault="002A4CD3" w:rsidP="004D112F">
            <w:pPr>
              <w:pStyle w:val="ListParagraph"/>
              <w:numPr>
                <w:ilvl w:val="0"/>
                <w:numId w:val="10"/>
              </w:numPr>
              <w:spacing w:after="0" w:line="240" w:lineRule="auto"/>
            </w:pPr>
            <w:r>
              <w:t>The server validates the action.</w:t>
            </w:r>
          </w:p>
        </w:tc>
      </w:tr>
      <w:tr w:rsidR="002A4CD3" w14:paraId="311E170A" w14:textId="77777777" w:rsidTr="001042A5">
        <w:tc>
          <w:tcPr>
            <w:tcW w:w="2946" w:type="dxa"/>
          </w:tcPr>
          <w:p w14:paraId="540345AA" w14:textId="77777777" w:rsidR="002A4CD3" w:rsidRDefault="002A4CD3" w:rsidP="006C717E"/>
        </w:tc>
        <w:tc>
          <w:tcPr>
            <w:tcW w:w="2961" w:type="dxa"/>
          </w:tcPr>
          <w:p w14:paraId="1C946580" w14:textId="77777777" w:rsidR="002A4CD3" w:rsidRDefault="002A4CD3" w:rsidP="006C717E"/>
        </w:tc>
        <w:tc>
          <w:tcPr>
            <w:tcW w:w="2949" w:type="dxa"/>
          </w:tcPr>
          <w:p w14:paraId="040691B5" w14:textId="77777777" w:rsidR="002A4CD3" w:rsidRDefault="002A4CD3" w:rsidP="004D112F">
            <w:pPr>
              <w:pStyle w:val="ListParagraph"/>
              <w:numPr>
                <w:ilvl w:val="0"/>
                <w:numId w:val="10"/>
              </w:numPr>
              <w:spacing w:after="0" w:line="240" w:lineRule="auto"/>
            </w:pPr>
            <w:r>
              <w:t>The server increments player’s gold coin collection.</w:t>
            </w:r>
          </w:p>
          <w:p w14:paraId="0B1074B2" w14:textId="77777777" w:rsidR="002A4CD3" w:rsidRDefault="002A4CD3" w:rsidP="004D112F">
            <w:pPr>
              <w:pStyle w:val="ListParagraph"/>
              <w:numPr>
                <w:ilvl w:val="0"/>
                <w:numId w:val="10"/>
              </w:numPr>
              <w:spacing w:after="0" w:line="240" w:lineRule="auto"/>
            </w:pPr>
            <w:r>
              <w:t>The server updates gold coin location.</w:t>
            </w:r>
          </w:p>
          <w:p w14:paraId="11597D06" w14:textId="77777777" w:rsidR="002A4CD3" w:rsidRDefault="002A4CD3" w:rsidP="004D112F">
            <w:pPr>
              <w:pStyle w:val="ListParagraph"/>
              <w:numPr>
                <w:ilvl w:val="0"/>
                <w:numId w:val="10"/>
              </w:numPr>
              <w:spacing w:after="0" w:line="240" w:lineRule="auto"/>
            </w:pPr>
            <w:r>
              <w:t>Sends response</w:t>
            </w:r>
          </w:p>
        </w:tc>
      </w:tr>
      <w:tr w:rsidR="002A4CD3" w14:paraId="42EEE117" w14:textId="77777777" w:rsidTr="001042A5">
        <w:tc>
          <w:tcPr>
            <w:tcW w:w="2946" w:type="dxa"/>
          </w:tcPr>
          <w:p w14:paraId="6A669586" w14:textId="77777777" w:rsidR="002A4CD3" w:rsidRDefault="002A4CD3" w:rsidP="006C717E"/>
        </w:tc>
        <w:tc>
          <w:tcPr>
            <w:tcW w:w="2961" w:type="dxa"/>
          </w:tcPr>
          <w:p w14:paraId="7C832D09" w14:textId="77777777" w:rsidR="002A4CD3" w:rsidRDefault="002A4CD3" w:rsidP="004D112F">
            <w:pPr>
              <w:pStyle w:val="ListParagraph"/>
              <w:numPr>
                <w:ilvl w:val="0"/>
                <w:numId w:val="10"/>
              </w:numPr>
              <w:spacing w:after="0" w:line="240" w:lineRule="auto"/>
            </w:pPr>
            <w:r>
              <w:t>Receives and parses the response</w:t>
            </w:r>
          </w:p>
          <w:p w14:paraId="4F63C009" w14:textId="77777777" w:rsidR="002A4CD3" w:rsidRDefault="002A4CD3" w:rsidP="004D112F">
            <w:pPr>
              <w:pStyle w:val="ListParagraph"/>
              <w:numPr>
                <w:ilvl w:val="0"/>
                <w:numId w:val="10"/>
              </w:numPr>
              <w:spacing w:after="0" w:line="240" w:lineRule="auto"/>
            </w:pPr>
            <w:r>
              <w:t>Updates the graphical representation.</w:t>
            </w:r>
          </w:p>
        </w:tc>
        <w:tc>
          <w:tcPr>
            <w:tcW w:w="2949" w:type="dxa"/>
          </w:tcPr>
          <w:p w14:paraId="40CAE639" w14:textId="77777777" w:rsidR="002A4CD3" w:rsidRDefault="002A4CD3" w:rsidP="006C717E"/>
        </w:tc>
      </w:tr>
      <w:tr w:rsidR="002A4CD3" w14:paraId="181AA205" w14:textId="77777777" w:rsidTr="001042A5">
        <w:tc>
          <w:tcPr>
            <w:tcW w:w="2946" w:type="dxa"/>
          </w:tcPr>
          <w:p w14:paraId="613DF4AA" w14:textId="77777777" w:rsidR="002A4CD3" w:rsidRDefault="002A4CD3" w:rsidP="006C717E"/>
        </w:tc>
        <w:tc>
          <w:tcPr>
            <w:tcW w:w="2961" w:type="dxa"/>
          </w:tcPr>
          <w:p w14:paraId="20DFF846" w14:textId="77777777" w:rsidR="002A4CD3" w:rsidRDefault="002A4CD3" w:rsidP="006C717E"/>
        </w:tc>
        <w:tc>
          <w:tcPr>
            <w:tcW w:w="2949" w:type="dxa"/>
          </w:tcPr>
          <w:p w14:paraId="4B445917" w14:textId="77777777" w:rsidR="002A4CD3" w:rsidRDefault="002A4CD3" w:rsidP="006C717E"/>
        </w:tc>
      </w:tr>
    </w:tbl>
    <w:p w14:paraId="50C66B6A" w14:textId="77777777" w:rsidR="001042A5" w:rsidRPr="004E6DE8" w:rsidRDefault="001042A5" w:rsidP="00564BE3">
      <w:pPr>
        <w:pStyle w:val="H2"/>
        <w:pPrChange w:id="1591" w:author="Mattsi" w:date="2016-12-15T09:50:00Z">
          <w:pPr/>
        </w:pPrChange>
      </w:pPr>
      <w:bookmarkStart w:id="1592" w:name="_Toc469560286"/>
      <w:r w:rsidRPr="004E6DE8">
        <w:t>Use Case 7 – Map visibility</w:t>
      </w:r>
      <w:r w:rsidR="00C46BFB" w:rsidRPr="00C46BFB">
        <w:t xml:space="preserve"> </w:t>
      </w:r>
      <w:r w:rsidR="00C46BFB">
        <w:t>with System and Client Relationship</w:t>
      </w:r>
      <w:bookmarkEnd w:id="1592"/>
    </w:p>
    <w:p w14:paraId="671393ED" w14:textId="77777777" w:rsidR="001042A5" w:rsidRPr="008D286E" w:rsidRDefault="001042A5" w:rsidP="001042A5">
      <w:pPr>
        <w:pStyle w:val="Yazstilim"/>
      </w:pPr>
      <w:r>
        <w:t>UC7</w:t>
      </w:r>
      <w:r w:rsidRPr="008D286E">
        <w:t>-1 Use Case: Player movement reveals the map</w:t>
      </w:r>
    </w:p>
    <w:p w14:paraId="751EE3CE" w14:textId="77777777" w:rsidR="001042A5" w:rsidRPr="008D286E" w:rsidRDefault="001042A5" w:rsidP="001042A5">
      <w:pPr>
        <w:pStyle w:val="Yazstilim"/>
      </w:pPr>
      <w:r>
        <w:t>UC7</w:t>
      </w:r>
      <w:r w:rsidRPr="008D286E">
        <w:t>-2 Author: AG, MJ</w:t>
      </w:r>
    </w:p>
    <w:p w14:paraId="3D164794" w14:textId="0992D180" w:rsidR="001042A5" w:rsidRPr="008D286E" w:rsidRDefault="001042A5" w:rsidP="001042A5">
      <w:pPr>
        <w:pStyle w:val="Yazstilim"/>
      </w:pPr>
      <w:r>
        <w:t>UC7</w:t>
      </w:r>
      <w:r w:rsidR="007D0BBA">
        <w:t xml:space="preserve">-3: </w:t>
      </w:r>
      <w:ins w:id="1593" w:author="Qian Zhou" w:date="2016-12-15T09:50:00Z">
        <w:r w:rsidR="00B63033">
          <w:t>Date:</w:t>
        </w:r>
        <w:r w:rsidR="00B63033" w:rsidRPr="008D286E">
          <w:t xml:space="preserve"> </w:t>
        </w:r>
        <w:r w:rsidR="00B63033">
          <w:t>Sprint 3</w:t>
        </w:r>
      </w:ins>
      <w:del w:id="1594" w:author="Qian Zhou" w:date="2016-12-15T09:50:00Z">
        <w:r w:rsidR="007D0BBA">
          <w:delText>Sprint3</w:delText>
        </w:r>
      </w:del>
    </w:p>
    <w:p w14:paraId="1AC4C86B" w14:textId="77777777" w:rsidR="001042A5" w:rsidRPr="008D286E" w:rsidRDefault="001042A5" w:rsidP="001042A5">
      <w:pPr>
        <w:pStyle w:val="Yazstilim"/>
      </w:pPr>
      <w:r>
        <w:t>UC7</w:t>
      </w:r>
      <w:r w:rsidRPr="008D286E">
        <w:t>-4: Purpose: To discover the layout the dungeon</w:t>
      </w:r>
    </w:p>
    <w:p w14:paraId="0A496793" w14:textId="77777777" w:rsidR="001042A5" w:rsidRPr="008D286E" w:rsidRDefault="001042A5" w:rsidP="001042A5">
      <w:pPr>
        <w:pStyle w:val="Yazstilim"/>
      </w:pPr>
      <w:r>
        <w:t>UC7</w:t>
      </w:r>
      <w:r w:rsidRPr="008D286E">
        <w:t>-5: Overview: The player character is moving</w:t>
      </w:r>
      <w:r w:rsidR="003C4D82">
        <w:t xml:space="preserve"> from one tile to another. The s</w:t>
      </w:r>
      <w:r w:rsidRPr="008D286E">
        <w:t xml:space="preserve">erver decides which tiles are visible to the player character. The server </w:t>
      </w:r>
      <w:r w:rsidR="00873B50" w:rsidRPr="008D286E">
        <w:t>response</w:t>
      </w:r>
      <w:r w:rsidR="00873B50">
        <w:t xml:space="preserve"> includes</w:t>
      </w:r>
      <w:r w:rsidRPr="008D286E">
        <w:t xml:space="preserve"> the current state of the tiles now visible to the player character. The client adds these tile states to its memory. The client remains aware of previously discovered tiles but may not be aware of their current state, i.e. whether another player has moved their character to that location. The client updates the graphical representation including the newly visible tiles. </w:t>
      </w:r>
    </w:p>
    <w:p w14:paraId="3D171672" w14:textId="607BC948" w:rsidR="001042A5" w:rsidRPr="008D286E" w:rsidRDefault="001042A5" w:rsidP="001042A5">
      <w:pPr>
        <w:pStyle w:val="Yazstilim"/>
      </w:pPr>
      <w:r>
        <w:t>UC7</w:t>
      </w:r>
      <w:r w:rsidRPr="008D286E">
        <w:t>-6: Cross References:</w:t>
      </w:r>
      <w:ins w:id="1595" w:author="Qian Zhou" w:date="2016-12-15T09:50:00Z">
        <w:r w:rsidR="004B3025" w:rsidRPr="004B3025">
          <w:t xml:space="preserve"> </w:t>
        </w:r>
        <w:r w:rsidR="004B3025">
          <w:t>Functional Requirements</w:t>
        </w:r>
      </w:ins>
      <w:r w:rsidRPr="008D286E">
        <w:t xml:space="preserve"> </w:t>
      </w:r>
      <w:r w:rsidR="00A4492F">
        <w:fldChar w:fldCharType="begin"/>
      </w:r>
      <w:r w:rsidR="00A4492F">
        <w:instrText xml:space="preserve"> HYPERLINK \l "R5" </w:instrText>
      </w:r>
      <w:r w:rsidR="00A4492F">
        <w:fldChar w:fldCharType="separate"/>
      </w:r>
      <w:r w:rsidRPr="008D286E">
        <w:rPr>
          <w:rStyle w:val="Hyperlink"/>
        </w:rPr>
        <w:t>R5</w:t>
      </w:r>
      <w:r w:rsidR="00A4492F">
        <w:rPr>
          <w:rStyle w:val="Hyperlink"/>
        </w:rPr>
        <w:fldChar w:fldCharType="end"/>
      </w:r>
      <w:r>
        <w:t xml:space="preserve">, </w:t>
      </w:r>
      <w:r w:rsidR="00A4492F">
        <w:fldChar w:fldCharType="begin"/>
      </w:r>
      <w:r w:rsidR="00A4492F">
        <w:instrText xml:space="preserve"> HYPERLINK \l "R5_3" </w:instrText>
      </w:r>
      <w:r w:rsidR="00A4492F">
        <w:fldChar w:fldCharType="separate"/>
      </w:r>
      <w:r w:rsidRPr="008D286E">
        <w:rPr>
          <w:rStyle w:val="Hyperlink"/>
        </w:rPr>
        <w:t>R5.3</w:t>
      </w:r>
      <w:r w:rsidR="00A4492F">
        <w:rPr>
          <w:rStyle w:val="Hyperlink"/>
        </w:rPr>
        <w:fldChar w:fldCharType="end"/>
      </w:r>
    </w:p>
    <w:p w14:paraId="39C4D50D" w14:textId="77777777" w:rsidR="001042A5" w:rsidRPr="008D286E" w:rsidRDefault="001042A5" w:rsidP="001042A5">
      <w:pPr>
        <w:pStyle w:val="Yazstilim"/>
      </w:pPr>
      <w:r>
        <w:t>UC7</w:t>
      </w:r>
      <w:r w:rsidRPr="008D286E">
        <w:t>-7: Actors: Player</w:t>
      </w:r>
    </w:p>
    <w:p w14:paraId="4F2E320F" w14:textId="77777777" w:rsidR="001042A5" w:rsidRPr="008D286E" w:rsidRDefault="001042A5" w:rsidP="001042A5">
      <w:pPr>
        <w:pStyle w:val="Yazstilim"/>
      </w:pPr>
      <w:r>
        <w:t>UC7</w:t>
      </w:r>
      <w:r w:rsidRPr="008D286E">
        <w:t>-8: Pre-Condition:</w:t>
      </w:r>
    </w:p>
    <w:p w14:paraId="3A43373A" w14:textId="77777777" w:rsidR="001042A5" w:rsidRPr="008D286E" w:rsidRDefault="001042A5" w:rsidP="001042A5">
      <w:pPr>
        <w:pStyle w:val="Yazstilim"/>
      </w:pPr>
      <w:r>
        <w:tab/>
        <w:t>UC7</w:t>
      </w:r>
      <w:r w:rsidRPr="008D286E">
        <w:t>-Pre-1: The player must be in a dungeon (i.e. not the menu)</w:t>
      </w:r>
    </w:p>
    <w:p w14:paraId="3FAA7460" w14:textId="77777777" w:rsidR="001042A5" w:rsidRPr="008D286E" w:rsidRDefault="001042A5" w:rsidP="001042A5">
      <w:pPr>
        <w:pStyle w:val="Yazstilim"/>
      </w:pPr>
      <w:r>
        <w:tab/>
        <w:t>UC7</w:t>
      </w:r>
      <w:r w:rsidRPr="008D286E">
        <w:t>-Pre-2: The player is in a state of moving from one tile to the next</w:t>
      </w:r>
    </w:p>
    <w:p w14:paraId="093F6B95" w14:textId="77777777" w:rsidR="001042A5" w:rsidRPr="008D286E" w:rsidRDefault="001042A5" w:rsidP="001042A5">
      <w:pPr>
        <w:pStyle w:val="Yazstilim"/>
      </w:pPr>
      <w:r>
        <w:t>UC7</w:t>
      </w:r>
      <w:r w:rsidRPr="008D286E">
        <w:t>-9: Post Condition:</w:t>
      </w:r>
    </w:p>
    <w:p w14:paraId="610EEB66" w14:textId="77777777" w:rsidR="001042A5" w:rsidRPr="008D286E" w:rsidRDefault="001042A5" w:rsidP="001042A5">
      <w:pPr>
        <w:pStyle w:val="Yazstilim"/>
      </w:pPr>
      <w:r>
        <w:tab/>
        <w:t>UC7</w:t>
      </w:r>
      <w:r w:rsidRPr="008D286E">
        <w:t>-Post-1: The client updates its memory with new tile states.</w:t>
      </w:r>
    </w:p>
    <w:p w14:paraId="146991B5" w14:textId="77777777" w:rsidR="007D0BBA" w:rsidRPr="00E068C5" w:rsidRDefault="001042A5" w:rsidP="008E45CC">
      <w:pPr>
        <w:pStyle w:val="Yazstilim"/>
      </w:pPr>
      <w:r>
        <w:tab/>
        <w:t>UC7</w:t>
      </w:r>
      <w:r w:rsidRPr="008D286E">
        <w:t>-Post-2: The client now displays additional tiles that may not have been previously visible.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96" w:author="Mattsi" w:date="2016-12-15T09:50: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005"/>
        <w:gridCol w:w="3005"/>
        <w:gridCol w:w="3006"/>
        <w:tblGridChange w:id="1597">
          <w:tblGrid>
            <w:gridCol w:w="3005"/>
            <w:gridCol w:w="3005"/>
            <w:gridCol w:w="3006"/>
          </w:tblGrid>
        </w:tblGridChange>
      </w:tblGrid>
      <w:tr w:rsidR="007D0BBA" w14:paraId="5B6C0083" w14:textId="77777777" w:rsidTr="006C717E">
        <w:tc>
          <w:tcPr>
            <w:tcW w:w="3005" w:type="dxa"/>
            <w:tcPrChange w:id="1598" w:author="Mattsi" w:date="2016-12-15T09:50:00Z">
              <w:tcPr>
                <w:tcW w:w="3005" w:type="dxa"/>
              </w:tcPr>
            </w:tcPrChange>
          </w:tcPr>
          <w:p w14:paraId="31078494" w14:textId="77777777" w:rsidR="007D0BBA" w:rsidRPr="000A261E" w:rsidRDefault="007D0BBA" w:rsidP="007D0BBA">
            <w:r w:rsidRPr="000A261E">
              <w:t>Actor Actions</w:t>
            </w:r>
          </w:p>
        </w:tc>
        <w:tc>
          <w:tcPr>
            <w:tcW w:w="3005" w:type="dxa"/>
            <w:tcPrChange w:id="1599" w:author="Mattsi" w:date="2016-12-15T09:50:00Z">
              <w:tcPr>
                <w:tcW w:w="3005" w:type="dxa"/>
              </w:tcPr>
            </w:tcPrChange>
          </w:tcPr>
          <w:p w14:paraId="0875E19C" w14:textId="77777777" w:rsidR="007D0BBA" w:rsidRPr="000A261E" w:rsidRDefault="007D0BBA" w:rsidP="007D0BBA">
            <w:r w:rsidRPr="000A261E">
              <w:t>Client System Actions</w:t>
            </w:r>
          </w:p>
        </w:tc>
        <w:tc>
          <w:tcPr>
            <w:tcW w:w="3006" w:type="dxa"/>
            <w:tcPrChange w:id="1600" w:author="Mattsi" w:date="2016-12-15T09:50:00Z">
              <w:tcPr>
                <w:tcW w:w="3006" w:type="dxa"/>
              </w:tcPr>
            </w:tcPrChange>
          </w:tcPr>
          <w:p w14:paraId="2D5CC7DC" w14:textId="77777777" w:rsidR="007D0BBA" w:rsidRPr="000A261E" w:rsidRDefault="007D0BBA" w:rsidP="007D0BBA">
            <w:r w:rsidRPr="000A261E">
              <w:t>Server System Actions</w:t>
            </w:r>
          </w:p>
        </w:tc>
      </w:tr>
      <w:tr w:rsidR="007D0BBA" w:rsidRPr="008D286E" w14:paraId="422D14C9" w14:textId="77777777" w:rsidTr="006C717E">
        <w:tc>
          <w:tcPr>
            <w:tcW w:w="3005" w:type="dxa"/>
            <w:tcPrChange w:id="1601" w:author="Mattsi" w:date="2016-12-15T09:50:00Z">
              <w:tcPr>
                <w:tcW w:w="3005" w:type="dxa"/>
              </w:tcPr>
            </w:tcPrChange>
          </w:tcPr>
          <w:p w14:paraId="595C8744" w14:textId="77777777" w:rsidR="007D0BBA" w:rsidRDefault="007D0BBA" w:rsidP="006C717E"/>
        </w:tc>
        <w:tc>
          <w:tcPr>
            <w:tcW w:w="3005" w:type="dxa"/>
            <w:tcPrChange w:id="1602" w:author="Mattsi" w:date="2016-12-15T09:50:00Z">
              <w:tcPr>
                <w:tcW w:w="3005" w:type="dxa"/>
              </w:tcPr>
            </w:tcPrChange>
          </w:tcPr>
          <w:p w14:paraId="4DBE2833" w14:textId="77777777" w:rsidR="007D0BBA" w:rsidRDefault="007D0BBA" w:rsidP="006C717E"/>
        </w:tc>
        <w:tc>
          <w:tcPr>
            <w:tcW w:w="3006" w:type="dxa"/>
            <w:tcPrChange w:id="1603" w:author="Mattsi" w:date="2016-12-15T09:50:00Z">
              <w:tcPr>
                <w:tcW w:w="3006" w:type="dxa"/>
              </w:tcPr>
            </w:tcPrChange>
          </w:tcPr>
          <w:p w14:paraId="131906F8" w14:textId="77777777" w:rsidR="007D0BBA" w:rsidRDefault="007D0BBA" w:rsidP="004D112F">
            <w:pPr>
              <w:pStyle w:val="ListParagraph"/>
              <w:numPr>
                <w:ilvl w:val="0"/>
                <w:numId w:val="11"/>
              </w:numPr>
              <w:spacing w:after="0" w:line="240" w:lineRule="auto"/>
            </w:pPr>
            <w:r>
              <w:t>Begins when the server interprets a move command</w:t>
            </w:r>
          </w:p>
        </w:tc>
      </w:tr>
      <w:tr w:rsidR="007D0BBA" w:rsidRPr="008D286E" w14:paraId="6149F947" w14:textId="77777777" w:rsidTr="006C717E">
        <w:tc>
          <w:tcPr>
            <w:tcW w:w="3005" w:type="dxa"/>
            <w:tcPrChange w:id="1604" w:author="Mattsi" w:date="2016-12-15T09:50:00Z">
              <w:tcPr>
                <w:tcW w:w="3005" w:type="dxa"/>
              </w:tcPr>
            </w:tcPrChange>
          </w:tcPr>
          <w:p w14:paraId="568341CE" w14:textId="77777777" w:rsidR="007D0BBA" w:rsidRDefault="007D0BBA" w:rsidP="006C717E"/>
        </w:tc>
        <w:tc>
          <w:tcPr>
            <w:tcW w:w="3005" w:type="dxa"/>
            <w:tcPrChange w:id="1605" w:author="Mattsi" w:date="2016-12-15T09:50:00Z">
              <w:tcPr>
                <w:tcW w:w="3005" w:type="dxa"/>
              </w:tcPr>
            </w:tcPrChange>
          </w:tcPr>
          <w:p w14:paraId="04804D10" w14:textId="77777777" w:rsidR="007D0BBA" w:rsidRDefault="007D0BBA" w:rsidP="006C717E"/>
        </w:tc>
        <w:tc>
          <w:tcPr>
            <w:tcW w:w="3006" w:type="dxa"/>
            <w:tcPrChange w:id="1606" w:author="Mattsi" w:date="2016-12-15T09:50:00Z">
              <w:tcPr>
                <w:tcW w:w="3006" w:type="dxa"/>
              </w:tcPr>
            </w:tcPrChange>
          </w:tcPr>
          <w:p w14:paraId="49190E64" w14:textId="77777777" w:rsidR="007D0BBA" w:rsidRDefault="007D0BBA" w:rsidP="004D112F">
            <w:pPr>
              <w:pStyle w:val="ListParagraph"/>
              <w:numPr>
                <w:ilvl w:val="0"/>
                <w:numId w:val="11"/>
              </w:numPr>
              <w:spacing w:after="0" w:line="240" w:lineRule="auto"/>
            </w:pPr>
            <w:r>
              <w:t>Decides which tiles are visible to the character</w:t>
            </w:r>
          </w:p>
        </w:tc>
      </w:tr>
      <w:tr w:rsidR="007D0BBA" w:rsidRPr="008D286E" w14:paraId="7686A460" w14:textId="77777777" w:rsidTr="006C717E">
        <w:tc>
          <w:tcPr>
            <w:tcW w:w="3005" w:type="dxa"/>
            <w:tcPrChange w:id="1607" w:author="Mattsi" w:date="2016-12-15T09:50:00Z">
              <w:tcPr>
                <w:tcW w:w="3005" w:type="dxa"/>
              </w:tcPr>
            </w:tcPrChange>
          </w:tcPr>
          <w:p w14:paraId="6DED08A9" w14:textId="77777777" w:rsidR="007D0BBA" w:rsidRDefault="007D0BBA" w:rsidP="006C717E"/>
        </w:tc>
        <w:tc>
          <w:tcPr>
            <w:tcW w:w="3005" w:type="dxa"/>
            <w:tcPrChange w:id="1608" w:author="Mattsi" w:date="2016-12-15T09:50:00Z">
              <w:tcPr>
                <w:tcW w:w="3005" w:type="dxa"/>
              </w:tcPr>
            </w:tcPrChange>
          </w:tcPr>
          <w:p w14:paraId="39721C81" w14:textId="77777777" w:rsidR="007D0BBA" w:rsidRDefault="007D0BBA" w:rsidP="006C717E"/>
        </w:tc>
        <w:tc>
          <w:tcPr>
            <w:tcW w:w="3006" w:type="dxa"/>
            <w:tcPrChange w:id="1609" w:author="Mattsi" w:date="2016-12-15T09:50:00Z">
              <w:tcPr>
                <w:tcW w:w="3006" w:type="dxa"/>
              </w:tcPr>
            </w:tcPrChange>
          </w:tcPr>
          <w:p w14:paraId="69BC43EC" w14:textId="77777777" w:rsidR="007D0BBA" w:rsidRDefault="007D0BBA" w:rsidP="004D112F">
            <w:pPr>
              <w:pStyle w:val="ListParagraph"/>
              <w:numPr>
                <w:ilvl w:val="0"/>
                <w:numId w:val="11"/>
              </w:numPr>
              <w:spacing w:after="0" w:line="240" w:lineRule="auto"/>
            </w:pPr>
            <w:r>
              <w:t>Responds to move request, including the current state of tiles now visible to the player character</w:t>
            </w:r>
          </w:p>
        </w:tc>
      </w:tr>
      <w:tr w:rsidR="007D0BBA" w:rsidRPr="008D286E" w14:paraId="628713FA" w14:textId="77777777" w:rsidTr="006C717E">
        <w:tc>
          <w:tcPr>
            <w:tcW w:w="3005" w:type="dxa"/>
            <w:tcPrChange w:id="1610" w:author="Mattsi" w:date="2016-12-15T09:50:00Z">
              <w:tcPr>
                <w:tcW w:w="3005" w:type="dxa"/>
              </w:tcPr>
            </w:tcPrChange>
          </w:tcPr>
          <w:p w14:paraId="265CE971" w14:textId="77777777" w:rsidR="007D0BBA" w:rsidRDefault="007D0BBA" w:rsidP="006C717E"/>
        </w:tc>
        <w:tc>
          <w:tcPr>
            <w:tcW w:w="3005" w:type="dxa"/>
            <w:tcPrChange w:id="1611" w:author="Mattsi" w:date="2016-12-15T09:50:00Z">
              <w:tcPr>
                <w:tcW w:w="3005" w:type="dxa"/>
              </w:tcPr>
            </w:tcPrChange>
          </w:tcPr>
          <w:p w14:paraId="5574638C" w14:textId="77777777" w:rsidR="007D0BBA" w:rsidRDefault="007D0BBA" w:rsidP="004D112F">
            <w:pPr>
              <w:pStyle w:val="ListParagraph"/>
              <w:numPr>
                <w:ilvl w:val="0"/>
                <w:numId w:val="11"/>
              </w:numPr>
              <w:spacing w:after="0" w:line="240" w:lineRule="auto"/>
            </w:pPr>
            <w:r>
              <w:t>Receives and parses the response</w:t>
            </w:r>
          </w:p>
        </w:tc>
        <w:tc>
          <w:tcPr>
            <w:tcW w:w="3006" w:type="dxa"/>
            <w:tcPrChange w:id="1612" w:author="Mattsi" w:date="2016-12-15T09:50:00Z">
              <w:tcPr>
                <w:tcW w:w="3006" w:type="dxa"/>
              </w:tcPr>
            </w:tcPrChange>
          </w:tcPr>
          <w:p w14:paraId="6D1BE758" w14:textId="77777777" w:rsidR="007D0BBA" w:rsidRDefault="007D0BBA" w:rsidP="006C717E"/>
        </w:tc>
      </w:tr>
      <w:tr w:rsidR="007D0BBA" w:rsidRPr="008D286E" w14:paraId="0F117E25" w14:textId="77777777" w:rsidTr="006C717E">
        <w:tc>
          <w:tcPr>
            <w:tcW w:w="3005" w:type="dxa"/>
            <w:tcPrChange w:id="1613" w:author="Mattsi" w:date="2016-12-15T09:50:00Z">
              <w:tcPr>
                <w:tcW w:w="3005" w:type="dxa"/>
              </w:tcPr>
            </w:tcPrChange>
          </w:tcPr>
          <w:p w14:paraId="73164525" w14:textId="77777777" w:rsidR="007D0BBA" w:rsidRDefault="007D0BBA" w:rsidP="006C717E"/>
        </w:tc>
        <w:tc>
          <w:tcPr>
            <w:tcW w:w="3005" w:type="dxa"/>
            <w:tcPrChange w:id="1614" w:author="Mattsi" w:date="2016-12-15T09:50:00Z">
              <w:tcPr>
                <w:tcW w:w="3005" w:type="dxa"/>
              </w:tcPr>
            </w:tcPrChange>
          </w:tcPr>
          <w:p w14:paraId="386788CA" w14:textId="77777777" w:rsidR="007D0BBA" w:rsidRDefault="007D0BBA" w:rsidP="004D112F">
            <w:pPr>
              <w:pStyle w:val="ListParagraph"/>
              <w:numPr>
                <w:ilvl w:val="0"/>
                <w:numId w:val="11"/>
              </w:numPr>
              <w:spacing w:after="0" w:line="240" w:lineRule="auto"/>
            </w:pPr>
            <w:r>
              <w:t>Adds the updated and/or new tiles to its memory</w:t>
            </w:r>
          </w:p>
        </w:tc>
        <w:tc>
          <w:tcPr>
            <w:tcW w:w="3006" w:type="dxa"/>
            <w:tcPrChange w:id="1615" w:author="Mattsi" w:date="2016-12-15T09:50:00Z">
              <w:tcPr>
                <w:tcW w:w="3006" w:type="dxa"/>
              </w:tcPr>
            </w:tcPrChange>
          </w:tcPr>
          <w:p w14:paraId="76F77A08" w14:textId="77777777" w:rsidR="007D0BBA" w:rsidRDefault="007D0BBA" w:rsidP="006C717E"/>
        </w:tc>
      </w:tr>
      <w:tr w:rsidR="007D0BBA" w14:paraId="69DAA1A5" w14:textId="77777777" w:rsidTr="006C717E">
        <w:tc>
          <w:tcPr>
            <w:tcW w:w="3005" w:type="dxa"/>
            <w:tcPrChange w:id="1616" w:author="Mattsi" w:date="2016-12-15T09:50:00Z">
              <w:tcPr>
                <w:tcW w:w="3005" w:type="dxa"/>
              </w:tcPr>
            </w:tcPrChange>
          </w:tcPr>
          <w:p w14:paraId="2D210106" w14:textId="77777777" w:rsidR="007D0BBA" w:rsidRDefault="007D0BBA" w:rsidP="006C717E"/>
        </w:tc>
        <w:tc>
          <w:tcPr>
            <w:tcW w:w="3005" w:type="dxa"/>
            <w:tcPrChange w:id="1617" w:author="Mattsi" w:date="2016-12-15T09:50:00Z">
              <w:tcPr>
                <w:tcW w:w="3005" w:type="dxa"/>
              </w:tcPr>
            </w:tcPrChange>
          </w:tcPr>
          <w:p w14:paraId="663103C4" w14:textId="77777777" w:rsidR="007D0BBA" w:rsidRDefault="007D0BBA" w:rsidP="004D112F">
            <w:pPr>
              <w:pStyle w:val="ListParagraph"/>
              <w:numPr>
                <w:ilvl w:val="0"/>
                <w:numId w:val="11"/>
              </w:numPr>
              <w:spacing w:after="0" w:line="240" w:lineRule="auto"/>
            </w:pPr>
            <w:r>
              <w:t>Updates the graphical representation</w:t>
            </w:r>
          </w:p>
        </w:tc>
        <w:tc>
          <w:tcPr>
            <w:tcW w:w="3006" w:type="dxa"/>
            <w:tcPrChange w:id="1618" w:author="Mattsi" w:date="2016-12-15T09:50:00Z">
              <w:tcPr>
                <w:tcW w:w="3006" w:type="dxa"/>
              </w:tcPr>
            </w:tcPrChange>
          </w:tcPr>
          <w:p w14:paraId="016A6613" w14:textId="77777777" w:rsidR="007D0BBA" w:rsidRDefault="007D0BBA" w:rsidP="006C717E"/>
        </w:tc>
      </w:tr>
    </w:tbl>
    <w:p w14:paraId="0378205F" w14:textId="30C807EA" w:rsidR="00564BE3" w:rsidRDefault="00564BE3" w:rsidP="008E45CC">
      <w:pPr>
        <w:pStyle w:val="Yazstilim"/>
        <w:rPr>
          <w:rFonts w:asciiTheme="minorHAnsi" w:hAnsiTheme="minorHAnsi" w:cstheme="minorHAnsi"/>
        </w:rPr>
      </w:pPr>
    </w:p>
    <w:p w14:paraId="04E459D4" w14:textId="77777777" w:rsidR="00564BE3" w:rsidRDefault="00564BE3">
      <w:pPr>
        <w:rPr>
          <w:rFonts w:asciiTheme="minorHAnsi" w:eastAsia="Times New Roman" w:hAnsiTheme="minorHAnsi" w:cstheme="minorHAnsi"/>
          <w:b w:val="0"/>
          <w:color w:val="000000" w:themeColor="text1"/>
          <w:sz w:val="22"/>
        </w:rPr>
      </w:pPr>
      <w:r>
        <w:rPr>
          <w:rFonts w:asciiTheme="minorHAnsi" w:hAnsiTheme="minorHAnsi" w:cstheme="minorHAnsi"/>
        </w:rPr>
        <w:br w:type="page"/>
      </w:r>
    </w:p>
    <w:p w14:paraId="243217CE" w14:textId="77777777" w:rsidR="00524484" w:rsidRDefault="00524484" w:rsidP="008E45CC">
      <w:pPr>
        <w:pStyle w:val="Yazstilim"/>
        <w:rPr>
          <w:rFonts w:asciiTheme="minorHAnsi" w:hAnsiTheme="minorHAnsi" w:cstheme="minorHAnsi"/>
        </w:rPr>
      </w:pPr>
    </w:p>
    <w:p w14:paraId="327E8AE5" w14:textId="77777777" w:rsidR="00524484" w:rsidRPr="00C41697" w:rsidRDefault="00524484" w:rsidP="00C41697">
      <w:pPr>
        <w:pStyle w:val="H2"/>
        <w:pPrChange w:id="1619" w:author="Mattsi" w:date="2016-12-15T09:50:00Z">
          <w:pPr/>
        </w:pPrChange>
      </w:pPr>
      <w:bookmarkStart w:id="1620" w:name="_Toc469560287"/>
      <w:r w:rsidRPr="00C41697">
        <w:t xml:space="preserve">Use Case 8 </w:t>
      </w:r>
      <w:r w:rsidR="00C46BFB" w:rsidRPr="00C41697">
        <w:t>–</w:t>
      </w:r>
      <w:r w:rsidRPr="00C41697">
        <w:t xml:space="preserve"> Exit</w:t>
      </w:r>
      <w:r w:rsidR="00C46BFB" w:rsidRPr="00C41697">
        <w:t xml:space="preserve"> with System and Client Relationship</w:t>
      </w:r>
      <w:bookmarkEnd w:id="1620"/>
    </w:p>
    <w:p w14:paraId="3BA33760" w14:textId="77777777" w:rsidR="00524484" w:rsidRPr="008D286E" w:rsidRDefault="00524484" w:rsidP="00524484">
      <w:pPr>
        <w:pStyle w:val="Yazstilim"/>
      </w:pPr>
      <w:r w:rsidRPr="008D286E">
        <w:t>U</w:t>
      </w:r>
      <w:r>
        <w:t>C8</w:t>
      </w:r>
      <w:r w:rsidRPr="008D286E">
        <w:t>-1: Use Case: Leaving the Game</w:t>
      </w:r>
    </w:p>
    <w:p w14:paraId="7F9042F3" w14:textId="77777777" w:rsidR="00524484" w:rsidRPr="008D286E" w:rsidRDefault="00524484" w:rsidP="00524484">
      <w:pPr>
        <w:pStyle w:val="Yazstilim"/>
      </w:pPr>
      <w:r>
        <w:t>UC8</w:t>
      </w:r>
      <w:r w:rsidRPr="008D286E">
        <w:t xml:space="preserve">-2: </w:t>
      </w:r>
      <w:r>
        <w:t>Authors</w:t>
      </w:r>
      <w:r w:rsidRPr="008D286E">
        <w:t>: AG, MJ</w:t>
      </w:r>
    </w:p>
    <w:p w14:paraId="5C6565C1" w14:textId="07E5A853" w:rsidR="00524484" w:rsidRPr="008D286E" w:rsidRDefault="00524484" w:rsidP="00524484">
      <w:pPr>
        <w:pStyle w:val="Yazstilim"/>
      </w:pPr>
      <w:r>
        <w:t>UC8</w:t>
      </w:r>
      <w:r w:rsidRPr="008D286E">
        <w:t xml:space="preserve">-3: </w:t>
      </w:r>
      <w:ins w:id="1621" w:author="Qian Zhou" w:date="2016-12-15T09:50:00Z">
        <w:r w:rsidR="008211F0">
          <w:t>Date:</w:t>
        </w:r>
        <w:r w:rsidRPr="008D286E">
          <w:t xml:space="preserve"> </w:t>
        </w:r>
        <w:r>
          <w:t>Sprint</w:t>
        </w:r>
        <w:r w:rsidR="008211F0">
          <w:t xml:space="preserve"> </w:t>
        </w:r>
        <w:r>
          <w:t>3</w:t>
        </w:r>
      </w:ins>
      <w:del w:id="1622" w:author="Qian Zhou" w:date="2016-12-15T09:50:00Z">
        <w:r>
          <w:delText>Sprint3</w:delText>
        </w:r>
      </w:del>
    </w:p>
    <w:p w14:paraId="38FD7228" w14:textId="77777777" w:rsidR="00524484" w:rsidRPr="008D286E" w:rsidRDefault="00524484" w:rsidP="00524484">
      <w:pPr>
        <w:pStyle w:val="Yazstilim"/>
      </w:pPr>
      <w:r>
        <w:t>UC8</w:t>
      </w:r>
      <w:r w:rsidRPr="008D286E">
        <w:t>-4: Purpose: To exit the game.</w:t>
      </w:r>
    </w:p>
    <w:p w14:paraId="6E114896" w14:textId="77777777" w:rsidR="00524484" w:rsidRPr="008D286E" w:rsidRDefault="00524484" w:rsidP="00524484">
      <w:pPr>
        <w:pStyle w:val="Yazstilim"/>
      </w:pPr>
      <w:r>
        <w:t>UC8</w:t>
      </w:r>
      <w:r w:rsidRPr="008D286E">
        <w:t xml:space="preserve">-5: Overview: The player presses a button to return to the main menu. The client sends a request to server to terminate the session. The </w:t>
      </w:r>
      <w:r>
        <w:t>server removes the player’s character</w:t>
      </w:r>
      <w:r w:rsidRPr="008D286E">
        <w:t>.</w:t>
      </w:r>
    </w:p>
    <w:p w14:paraId="281A9D74" w14:textId="1077317A" w:rsidR="00524484" w:rsidRPr="008D286E" w:rsidRDefault="00524484" w:rsidP="00524484">
      <w:pPr>
        <w:pStyle w:val="Yazstilim"/>
      </w:pPr>
      <w:r>
        <w:t>UC8</w:t>
      </w:r>
      <w:r w:rsidRPr="008D286E">
        <w:t xml:space="preserve">-6: Cross References: </w:t>
      </w:r>
      <w:ins w:id="1623" w:author="Qian Zhou" w:date="2016-12-15T09:50:00Z">
        <w:r w:rsidR="004B3025">
          <w:t>Functional Requirements</w:t>
        </w:r>
        <w:r w:rsidRPr="008D286E">
          <w:t xml:space="preserve"> </w:t>
        </w:r>
      </w:ins>
      <w:r w:rsidR="00A4492F">
        <w:fldChar w:fldCharType="begin"/>
      </w:r>
      <w:r w:rsidR="00A4492F">
        <w:instrText xml:space="preserve"> HYPERLINK \l "R5" </w:instrText>
      </w:r>
      <w:r w:rsidR="00A4492F">
        <w:fldChar w:fldCharType="separate"/>
      </w:r>
      <w:r w:rsidRPr="008D286E">
        <w:rPr>
          <w:rStyle w:val="Hyperlink"/>
        </w:rPr>
        <w:t>R5</w:t>
      </w:r>
      <w:r w:rsidR="00A4492F">
        <w:rPr>
          <w:rStyle w:val="Hyperlink"/>
        </w:rPr>
        <w:fldChar w:fldCharType="end"/>
      </w:r>
      <w:r>
        <w:t xml:space="preserve">, </w:t>
      </w:r>
      <w:r w:rsidR="00A4492F">
        <w:fldChar w:fldCharType="begin"/>
      </w:r>
      <w:r w:rsidR="00A4492F">
        <w:instrText xml:space="preserve"> HYPERLINK \l "R5_4" </w:instrText>
      </w:r>
      <w:r w:rsidR="00A4492F">
        <w:fldChar w:fldCharType="separate"/>
      </w:r>
      <w:r w:rsidRPr="008D286E">
        <w:rPr>
          <w:rStyle w:val="Hyperlink"/>
        </w:rPr>
        <w:t>R5.4</w:t>
      </w:r>
      <w:r w:rsidR="00A4492F">
        <w:rPr>
          <w:rStyle w:val="Hyperlink"/>
        </w:rPr>
        <w:fldChar w:fldCharType="end"/>
      </w:r>
    </w:p>
    <w:p w14:paraId="20172177" w14:textId="77777777" w:rsidR="00524484" w:rsidRPr="008D286E" w:rsidRDefault="00524484" w:rsidP="00524484">
      <w:pPr>
        <w:pStyle w:val="Yazstilim"/>
      </w:pPr>
      <w:r>
        <w:t>UC8</w:t>
      </w:r>
      <w:r w:rsidRPr="008D286E">
        <w:t>-7: Actors: Player</w:t>
      </w:r>
    </w:p>
    <w:p w14:paraId="326BA028" w14:textId="77777777" w:rsidR="00524484" w:rsidRPr="008D286E" w:rsidRDefault="00524484" w:rsidP="00524484">
      <w:pPr>
        <w:pStyle w:val="Yazstilim"/>
      </w:pPr>
      <w:r>
        <w:t>UC8</w:t>
      </w:r>
      <w:r w:rsidRPr="008D286E">
        <w:t>-8: Pre-condition:</w:t>
      </w:r>
    </w:p>
    <w:p w14:paraId="65EBF4C6" w14:textId="77777777" w:rsidR="00524484" w:rsidRPr="008D286E" w:rsidRDefault="00524484" w:rsidP="00524484">
      <w:pPr>
        <w:pStyle w:val="Yazstilim"/>
      </w:pPr>
      <w:r>
        <w:tab/>
        <w:t>UC-8</w:t>
      </w:r>
      <w:r w:rsidRPr="008D286E">
        <w:t>-Pre-1: The player must be in a dungeon (i.e. not in the menu)</w:t>
      </w:r>
    </w:p>
    <w:p w14:paraId="281A2C65" w14:textId="47B1C713" w:rsidR="00524484" w:rsidRPr="008D286E" w:rsidRDefault="00524484" w:rsidP="00524484">
      <w:pPr>
        <w:pStyle w:val="Yazstilim"/>
      </w:pPr>
      <w:r>
        <w:tab/>
        <w:t>UC-8</w:t>
      </w:r>
      <w:r w:rsidRPr="008D286E">
        <w:t xml:space="preserve">-Pre-2: The player presses the </w:t>
      </w:r>
      <w:ins w:id="1624" w:author="Qian Zhou" w:date="2016-12-15T09:50:00Z">
        <w:r w:rsidR="008023D5">
          <w:t>leave</w:t>
        </w:r>
      </w:ins>
      <w:del w:id="1625" w:author="Qian Zhou" w:date="2016-12-15T09:50:00Z">
        <w:r w:rsidRPr="008D286E">
          <w:delText>exit</w:delText>
        </w:r>
      </w:del>
      <w:r w:rsidRPr="008D286E">
        <w:t xml:space="preserve"> button</w:t>
      </w:r>
    </w:p>
    <w:p w14:paraId="0F25D7B7" w14:textId="77777777" w:rsidR="00524484" w:rsidRPr="008D286E" w:rsidRDefault="00524484" w:rsidP="00524484">
      <w:pPr>
        <w:pStyle w:val="Yazstilim"/>
      </w:pPr>
      <w:r>
        <w:t>UC8</w:t>
      </w:r>
      <w:r w:rsidRPr="008D286E">
        <w:t>-9: Post-condition:</w:t>
      </w:r>
    </w:p>
    <w:p w14:paraId="39D143B9" w14:textId="77777777" w:rsidR="00524484" w:rsidRPr="008D286E" w:rsidRDefault="00524484" w:rsidP="00524484">
      <w:pPr>
        <w:pStyle w:val="Yazstilim"/>
      </w:pPr>
      <w:r w:rsidRPr="008D286E">
        <w:tab/>
        <w:t>UC-</w:t>
      </w:r>
      <w:r>
        <w:t>8</w:t>
      </w:r>
      <w:r w:rsidRPr="008D286E">
        <w:t>-Post-1: The player returns to main menu</w:t>
      </w:r>
    </w:p>
    <w:p w14:paraId="2C1FEB8C" w14:textId="77777777" w:rsidR="00524484" w:rsidRPr="008D286E" w:rsidRDefault="00524484" w:rsidP="00524484">
      <w:pPr>
        <w:pStyle w:val="Yazstilim"/>
      </w:pPr>
      <w:r>
        <w:tab/>
        <w:t>UC-8</w:t>
      </w:r>
      <w:r w:rsidRPr="008D286E">
        <w:t>-Post-2: The server removes the player from the game.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26" w:author="Mattsi" w:date="2016-12-15T09:50: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005"/>
        <w:gridCol w:w="3005"/>
        <w:gridCol w:w="3006"/>
        <w:tblGridChange w:id="1627">
          <w:tblGrid>
            <w:gridCol w:w="108"/>
            <w:gridCol w:w="2897"/>
            <w:gridCol w:w="108"/>
            <w:gridCol w:w="2897"/>
            <w:gridCol w:w="108"/>
            <w:gridCol w:w="2898"/>
            <w:gridCol w:w="108"/>
          </w:tblGrid>
        </w:tblGridChange>
      </w:tblGrid>
      <w:tr w:rsidR="00524484" w14:paraId="699E09E0" w14:textId="77777777" w:rsidTr="006C717E">
        <w:trPr>
          <w:trPrChange w:id="1628" w:author="Mattsi" w:date="2016-12-15T09:50:00Z">
            <w:trPr>
              <w:gridAfter w:val="0"/>
            </w:trPr>
          </w:trPrChange>
        </w:trPr>
        <w:tc>
          <w:tcPr>
            <w:tcW w:w="3005" w:type="dxa"/>
            <w:tcPrChange w:id="1629" w:author="Mattsi" w:date="2016-12-15T09:50:00Z">
              <w:tcPr>
                <w:tcW w:w="3005" w:type="dxa"/>
                <w:gridSpan w:val="2"/>
              </w:tcPr>
            </w:tcPrChange>
          </w:tcPr>
          <w:p w14:paraId="5F9C1D71" w14:textId="77777777" w:rsidR="00524484" w:rsidRPr="00BE75BD" w:rsidRDefault="00524484" w:rsidP="00B51666">
            <w:r w:rsidRPr="00BE75BD">
              <w:t>Actor Actions</w:t>
            </w:r>
          </w:p>
        </w:tc>
        <w:tc>
          <w:tcPr>
            <w:tcW w:w="3005" w:type="dxa"/>
            <w:tcPrChange w:id="1630" w:author="Mattsi" w:date="2016-12-15T09:50:00Z">
              <w:tcPr>
                <w:tcW w:w="3005" w:type="dxa"/>
                <w:gridSpan w:val="2"/>
              </w:tcPr>
            </w:tcPrChange>
          </w:tcPr>
          <w:p w14:paraId="0322721D" w14:textId="77777777" w:rsidR="00524484" w:rsidRPr="00BE75BD" w:rsidRDefault="00524484" w:rsidP="00B51666">
            <w:r w:rsidRPr="00BE75BD">
              <w:t>Client System Actions</w:t>
            </w:r>
          </w:p>
        </w:tc>
        <w:tc>
          <w:tcPr>
            <w:tcW w:w="3006" w:type="dxa"/>
            <w:tcPrChange w:id="1631" w:author="Mattsi" w:date="2016-12-15T09:50:00Z">
              <w:tcPr>
                <w:tcW w:w="3006" w:type="dxa"/>
                <w:gridSpan w:val="2"/>
              </w:tcPr>
            </w:tcPrChange>
          </w:tcPr>
          <w:p w14:paraId="5B8071E3" w14:textId="77777777" w:rsidR="00524484" w:rsidRPr="00BE75BD" w:rsidRDefault="00524484" w:rsidP="00B51666">
            <w:r w:rsidRPr="00BE75BD">
              <w:t>Server System Actions</w:t>
            </w:r>
          </w:p>
        </w:tc>
      </w:tr>
      <w:tr w:rsidR="00524484" w:rsidRPr="008D286E" w14:paraId="4989382D" w14:textId="77777777" w:rsidTr="006C717E">
        <w:tc>
          <w:tcPr>
            <w:tcW w:w="3005" w:type="dxa"/>
          </w:tcPr>
          <w:p w14:paraId="6EEDC33E" w14:textId="0A2EEEC2" w:rsidR="00524484" w:rsidRDefault="00524484" w:rsidP="004D112F">
            <w:pPr>
              <w:pStyle w:val="ListParagraph"/>
              <w:numPr>
                <w:ilvl w:val="0"/>
                <w:numId w:val="12"/>
              </w:numPr>
              <w:spacing w:after="0" w:line="240" w:lineRule="auto"/>
            </w:pPr>
            <w:r>
              <w:t xml:space="preserve">The player presses the </w:t>
            </w:r>
            <w:ins w:id="1632" w:author="Qian Zhou" w:date="2016-12-15T09:50:00Z">
              <w:r w:rsidR="00292828">
                <w:rPr>
                  <w:lang w:val="tr-TR"/>
                </w:rPr>
                <w:t>leave</w:t>
              </w:r>
            </w:ins>
            <w:del w:id="1633" w:author="Qian Zhou" w:date="2016-12-15T09:50:00Z">
              <w:r>
                <w:delText>exit</w:delText>
              </w:r>
            </w:del>
            <w:r>
              <w:t xml:space="preserve"> button.</w:t>
            </w:r>
          </w:p>
        </w:tc>
        <w:tc>
          <w:tcPr>
            <w:tcW w:w="3005" w:type="dxa"/>
          </w:tcPr>
          <w:p w14:paraId="32681ECE" w14:textId="77777777" w:rsidR="00524484" w:rsidRDefault="00524484" w:rsidP="006C717E"/>
        </w:tc>
        <w:tc>
          <w:tcPr>
            <w:tcW w:w="3006" w:type="dxa"/>
          </w:tcPr>
          <w:p w14:paraId="5F729349" w14:textId="77777777" w:rsidR="00524484" w:rsidRDefault="00524484" w:rsidP="006C717E"/>
        </w:tc>
      </w:tr>
      <w:tr w:rsidR="00524484" w:rsidRPr="008D286E" w14:paraId="30DE2D63" w14:textId="77777777" w:rsidTr="006C717E">
        <w:trPr>
          <w:trPrChange w:id="1634" w:author="Mattsi" w:date="2016-12-15T09:50:00Z">
            <w:trPr>
              <w:gridAfter w:val="0"/>
            </w:trPr>
          </w:trPrChange>
        </w:trPr>
        <w:tc>
          <w:tcPr>
            <w:tcW w:w="3005" w:type="dxa"/>
            <w:tcPrChange w:id="1635" w:author="Mattsi" w:date="2016-12-15T09:50:00Z">
              <w:tcPr>
                <w:tcW w:w="3005" w:type="dxa"/>
                <w:gridSpan w:val="2"/>
              </w:tcPr>
            </w:tcPrChange>
          </w:tcPr>
          <w:p w14:paraId="303CFC54" w14:textId="77777777" w:rsidR="00524484" w:rsidRDefault="00524484" w:rsidP="006C717E"/>
        </w:tc>
        <w:tc>
          <w:tcPr>
            <w:tcW w:w="3005" w:type="dxa"/>
            <w:tcPrChange w:id="1636" w:author="Mattsi" w:date="2016-12-15T09:50:00Z">
              <w:tcPr>
                <w:tcW w:w="3005" w:type="dxa"/>
                <w:gridSpan w:val="2"/>
              </w:tcPr>
            </w:tcPrChange>
          </w:tcPr>
          <w:p w14:paraId="2EA8DE29" w14:textId="77777777" w:rsidR="00524484" w:rsidRDefault="00524484" w:rsidP="004D112F">
            <w:pPr>
              <w:pStyle w:val="ListParagraph"/>
              <w:numPr>
                <w:ilvl w:val="0"/>
                <w:numId w:val="12"/>
              </w:numPr>
              <w:spacing w:after="0" w:line="240" w:lineRule="auto"/>
            </w:pPr>
            <w:r>
              <w:t>Sends request to the server.</w:t>
            </w:r>
          </w:p>
        </w:tc>
        <w:tc>
          <w:tcPr>
            <w:tcW w:w="3006" w:type="dxa"/>
            <w:tcPrChange w:id="1637" w:author="Mattsi" w:date="2016-12-15T09:50:00Z">
              <w:tcPr>
                <w:tcW w:w="3006" w:type="dxa"/>
                <w:gridSpan w:val="2"/>
              </w:tcPr>
            </w:tcPrChange>
          </w:tcPr>
          <w:p w14:paraId="1F5F94DA" w14:textId="77777777" w:rsidR="00524484" w:rsidRDefault="00524484" w:rsidP="006C717E"/>
        </w:tc>
      </w:tr>
      <w:tr w:rsidR="00524484" w14:paraId="64FA1EE2" w14:textId="77777777" w:rsidTr="006C717E">
        <w:trPr>
          <w:trPrChange w:id="1638" w:author="Mattsi" w:date="2016-12-15T09:50:00Z">
            <w:trPr>
              <w:gridAfter w:val="0"/>
            </w:trPr>
          </w:trPrChange>
        </w:trPr>
        <w:tc>
          <w:tcPr>
            <w:tcW w:w="3005" w:type="dxa"/>
            <w:tcPrChange w:id="1639" w:author="Mattsi" w:date="2016-12-15T09:50:00Z">
              <w:tcPr>
                <w:tcW w:w="3005" w:type="dxa"/>
                <w:gridSpan w:val="2"/>
              </w:tcPr>
            </w:tcPrChange>
          </w:tcPr>
          <w:p w14:paraId="567FFFA9" w14:textId="77777777" w:rsidR="00524484" w:rsidRDefault="00524484" w:rsidP="006C717E"/>
        </w:tc>
        <w:tc>
          <w:tcPr>
            <w:tcW w:w="3005" w:type="dxa"/>
            <w:tcPrChange w:id="1640" w:author="Mattsi" w:date="2016-12-15T09:50:00Z">
              <w:tcPr>
                <w:tcW w:w="3005" w:type="dxa"/>
                <w:gridSpan w:val="2"/>
              </w:tcPr>
            </w:tcPrChange>
          </w:tcPr>
          <w:p w14:paraId="077FE84A" w14:textId="77777777" w:rsidR="00524484" w:rsidRDefault="00524484" w:rsidP="006C717E"/>
        </w:tc>
        <w:tc>
          <w:tcPr>
            <w:tcW w:w="3006" w:type="dxa"/>
            <w:tcPrChange w:id="1641" w:author="Mattsi" w:date="2016-12-15T09:50:00Z">
              <w:tcPr>
                <w:tcW w:w="3006" w:type="dxa"/>
                <w:gridSpan w:val="2"/>
              </w:tcPr>
            </w:tcPrChange>
          </w:tcPr>
          <w:p w14:paraId="50FF15F4" w14:textId="77777777" w:rsidR="00524484" w:rsidRDefault="00524484" w:rsidP="004D112F">
            <w:pPr>
              <w:pStyle w:val="ListParagraph"/>
              <w:numPr>
                <w:ilvl w:val="0"/>
                <w:numId w:val="12"/>
              </w:numPr>
              <w:spacing w:after="0" w:line="240" w:lineRule="auto"/>
            </w:pPr>
            <w:r>
              <w:t>Receives the request.</w:t>
            </w:r>
          </w:p>
        </w:tc>
      </w:tr>
      <w:tr w:rsidR="00524484" w14:paraId="14B00FB0" w14:textId="77777777" w:rsidTr="006C717E">
        <w:trPr>
          <w:trPrChange w:id="1642" w:author="Mattsi" w:date="2016-12-15T09:50:00Z">
            <w:trPr>
              <w:gridAfter w:val="0"/>
            </w:trPr>
          </w:trPrChange>
        </w:trPr>
        <w:tc>
          <w:tcPr>
            <w:tcW w:w="3005" w:type="dxa"/>
            <w:tcPrChange w:id="1643" w:author="Mattsi" w:date="2016-12-15T09:50:00Z">
              <w:tcPr>
                <w:tcW w:w="3005" w:type="dxa"/>
                <w:gridSpan w:val="2"/>
              </w:tcPr>
            </w:tcPrChange>
          </w:tcPr>
          <w:p w14:paraId="6A7FBDDC" w14:textId="77777777" w:rsidR="00524484" w:rsidRDefault="00524484" w:rsidP="006C717E"/>
        </w:tc>
        <w:tc>
          <w:tcPr>
            <w:tcW w:w="3005" w:type="dxa"/>
            <w:tcPrChange w:id="1644" w:author="Mattsi" w:date="2016-12-15T09:50:00Z">
              <w:tcPr>
                <w:tcW w:w="3005" w:type="dxa"/>
                <w:gridSpan w:val="2"/>
              </w:tcPr>
            </w:tcPrChange>
          </w:tcPr>
          <w:p w14:paraId="41A38121" w14:textId="77777777" w:rsidR="00524484" w:rsidRDefault="00524484" w:rsidP="006C717E"/>
        </w:tc>
        <w:tc>
          <w:tcPr>
            <w:tcW w:w="3006" w:type="dxa"/>
            <w:tcPrChange w:id="1645" w:author="Mattsi" w:date="2016-12-15T09:50:00Z">
              <w:tcPr>
                <w:tcW w:w="3006" w:type="dxa"/>
                <w:gridSpan w:val="2"/>
              </w:tcPr>
            </w:tcPrChange>
          </w:tcPr>
          <w:p w14:paraId="389DB185" w14:textId="77777777" w:rsidR="00524484" w:rsidRDefault="00524484" w:rsidP="004D112F">
            <w:pPr>
              <w:pStyle w:val="ListParagraph"/>
              <w:numPr>
                <w:ilvl w:val="0"/>
                <w:numId w:val="12"/>
              </w:numPr>
              <w:spacing w:after="0" w:line="240" w:lineRule="auto"/>
            </w:pPr>
            <w:r>
              <w:t>Removes the player’s character.</w:t>
            </w:r>
          </w:p>
        </w:tc>
      </w:tr>
      <w:tr w:rsidR="00524484" w14:paraId="71BB426A" w14:textId="77777777" w:rsidTr="006C717E">
        <w:trPr>
          <w:trPrChange w:id="1646" w:author="Mattsi" w:date="2016-12-15T09:50:00Z">
            <w:trPr>
              <w:gridAfter w:val="0"/>
            </w:trPr>
          </w:trPrChange>
        </w:trPr>
        <w:tc>
          <w:tcPr>
            <w:tcW w:w="3005" w:type="dxa"/>
            <w:tcPrChange w:id="1647" w:author="Mattsi" w:date="2016-12-15T09:50:00Z">
              <w:tcPr>
                <w:tcW w:w="3005" w:type="dxa"/>
                <w:gridSpan w:val="2"/>
              </w:tcPr>
            </w:tcPrChange>
          </w:tcPr>
          <w:p w14:paraId="41569AA5" w14:textId="77777777" w:rsidR="00524484" w:rsidRDefault="00524484" w:rsidP="006C717E"/>
        </w:tc>
        <w:tc>
          <w:tcPr>
            <w:tcW w:w="3005" w:type="dxa"/>
            <w:tcPrChange w:id="1648" w:author="Mattsi" w:date="2016-12-15T09:50:00Z">
              <w:tcPr>
                <w:tcW w:w="3005" w:type="dxa"/>
                <w:gridSpan w:val="2"/>
              </w:tcPr>
            </w:tcPrChange>
          </w:tcPr>
          <w:p w14:paraId="32777F43" w14:textId="77777777" w:rsidR="00524484" w:rsidRDefault="00524484" w:rsidP="004D112F">
            <w:pPr>
              <w:pStyle w:val="ListParagraph"/>
              <w:numPr>
                <w:ilvl w:val="0"/>
                <w:numId w:val="12"/>
              </w:numPr>
              <w:spacing w:after="0" w:line="240" w:lineRule="auto"/>
            </w:pPr>
            <w:r>
              <w:t>Returns to main menu.</w:t>
            </w:r>
          </w:p>
        </w:tc>
        <w:tc>
          <w:tcPr>
            <w:tcW w:w="3006" w:type="dxa"/>
            <w:tcPrChange w:id="1649" w:author="Mattsi" w:date="2016-12-15T09:50:00Z">
              <w:tcPr>
                <w:tcW w:w="3006" w:type="dxa"/>
                <w:gridSpan w:val="2"/>
              </w:tcPr>
            </w:tcPrChange>
          </w:tcPr>
          <w:p w14:paraId="2D5A0695" w14:textId="77777777" w:rsidR="00524484" w:rsidRDefault="00524484" w:rsidP="006C717E"/>
        </w:tc>
      </w:tr>
    </w:tbl>
    <w:p w14:paraId="37EFD6DE" w14:textId="77777777" w:rsidR="00524484" w:rsidRDefault="00524484" w:rsidP="00524484"/>
    <w:p w14:paraId="0712CDF5" w14:textId="77777777" w:rsidR="00524484" w:rsidRPr="008D286E" w:rsidRDefault="00524484" w:rsidP="006B2F79">
      <w:pPr>
        <w:pStyle w:val="Yazstilim"/>
      </w:pPr>
      <w:r>
        <w:t>UC8-11</w:t>
      </w:r>
      <w:r w:rsidRPr="008D286E">
        <w:t>: Exception flow of events:</w:t>
      </w:r>
    </w:p>
    <w:p w14:paraId="7773D22B" w14:textId="77777777" w:rsidR="00524484" w:rsidRDefault="00524484" w:rsidP="006B2F79">
      <w:pPr>
        <w:pStyle w:val="Yazstilim"/>
      </w:pPr>
      <w:r w:rsidRPr="008D286E">
        <w:t>Step1: The player closes the browser to exit the game. The server notices that the client has not sent any request within a time limit and removes the player’s character.</w:t>
      </w:r>
    </w:p>
    <w:p w14:paraId="3152B53B" w14:textId="77777777" w:rsidR="00524484" w:rsidRPr="008D286E" w:rsidRDefault="00524484" w:rsidP="006B2F79">
      <w:pPr>
        <w:pStyle w:val="Yazstilim"/>
        <w:rPr>
          <w:del w:id="1650" w:author="Qian Zhou" w:date="2016-12-15T09:50:00Z"/>
        </w:rPr>
      </w:pPr>
      <w:bookmarkStart w:id="1651" w:name="_Toc469560288"/>
      <w:bookmarkEnd w:id="1651"/>
    </w:p>
    <w:p w14:paraId="4CFF6AC8" w14:textId="77777777" w:rsidR="00E3205D" w:rsidRPr="00C41697" w:rsidRDefault="00E3205D" w:rsidP="00C41697">
      <w:pPr>
        <w:pStyle w:val="H2"/>
        <w:pPrChange w:id="1652" w:author="Mattsi" w:date="2016-12-15T09:50:00Z">
          <w:pPr/>
        </w:pPrChange>
      </w:pPr>
      <w:bookmarkStart w:id="1653" w:name="_Toc469560289"/>
      <w:r w:rsidRPr="00C41697">
        <w:t>Use Case 9 – Winning Condition</w:t>
      </w:r>
      <w:r w:rsidR="00C46BFB" w:rsidRPr="00C41697">
        <w:t xml:space="preserve"> with System and Client Relationship</w:t>
      </w:r>
      <w:bookmarkEnd w:id="1653"/>
    </w:p>
    <w:p w14:paraId="7DB04608" w14:textId="77777777" w:rsidR="00E3205D" w:rsidRPr="00E648DD" w:rsidRDefault="00E3205D" w:rsidP="006A5E79">
      <w:pPr>
        <w:pStyle w:val="Yazstilim"/>
      </w:pPr>
      <w:r>
        <w:t>UC9</w:t>
      </w:r>
      <w:r w:rsidRPr="00E648DD">
        <w:t xml:space="preserve">-1: Use Case: </w:t>
      </w:r>
      <w:r>
        <w:t>W</w:t>
      </w:r>
      <w:r w:rsidRPr="00E648DD">
        <w:t>inning condition</w:t>
      </w:r>
    </w:p>
    <w:p w14:paraId="6E7B96C4" w14:textId="77777777" w:rsidR="00E3205D" w:rsidRPr="00E648DD" w:rsidRDefault="00E3205D" w:rsidP="006A5E79">
      <w:pPr>
        <w:pStyle w:val="Yazstilim"/>
      </w:pPr>
      <w:r w:rsidRPr="00E648DD">
        <w:t>UC</w:t>
      </w:r>
      <w:r>
        <w:t>9</w:t>
      </w:r>
      <w:r w:rsidRPr="00E648DD">
        <w:t>-2: Authors: AN</w:t>
      </w:r>
    </w:p>
    <w:p w14:paraId="1653D2C5" w14:textId="458A4D8F" w:rsidR="00E3205D" w:rsidRPr="00E648DD" w:rsidRDefault="00E3205D" w:rsidP="006A5E79">
      <w:pPr>
        <w:pStyle w:val="Yazstilim"/>
      </w:pPr>
      <w:r>
        <w:t>UC9</w:t>
      </w:r>
      <w:r w:rsidRPr="00E648DD">
        <w:t xml:space="preserve">-3: </w:t>
      </w:r>
      <w:ins w:id="1654" w:author="Qian Zhou" w:date="2016-12-15T09:50:00Z">
        <w:r w:rsidR="000756EB">
          <w:t xml:space="preserve">Date: </w:t>
        </w:r>
      </w:ins>
      <w:r w:rsidR="0097152C">
        <w:t>Sprint3</w:t>
      </w:r>
    </w:p>
    <w:p w14:paraId="28C982E5" w14:textId="65CE52EB" w:rsidR="00E3205D" w:rsidRPr="00E648DD" w:rsidRDefault="00E3205D" w:rsidP="006A5E79">
      <w:pPr>
        <w:pStyle w:val="Yazstilim"/>
      </w:pPr>
      <w:r>
        <w:t>UC9</w:t>
      </w:r>
      <w:r w:rsidRPr="00E648DD">
        <w:t xml:space="preserve">-4: Purpose: To show the winning status and Main map with </w:t>
      </w:r>
      <w:ins w:id="1655" w:author="Qian Zhou" w:date="2016-12-15T09:50:00Z">
        <w:r w:rsidRPr="00E648DD">
          <w:t>level</w:t>
        </w:r>
        <w:r w:rsidR="00705364">
          <w:t>s</w:t>
        </w:r>
      </w:ins>
      <w:del w:id="1656" w:author="Qian Zhou" w:date="2016-12-15T09:50:00Z">
        <w:r w:rsidRPr="00E648DD">
          <w:delText>unlocked level</w:delText>
        </w:r>
      </w:del>
      <w:r w:rsidRPr="00E648DD">
        <w:t>.</w:t>
      </w:r>
    </w:p>
    <w:p w14:paraId="55AF4EED" w14:textId="374FF7C2" w:rsidR="006A5E79" w:rsidRDefault="00E3205D" w:rsidP="006A5E79">
      <w:pPr>
        <w:pStyle w:val="Yazstilim"/>
      </w:pPr>
      <w:r>
        <w:t>UC9</w:t>
      </w:r>
      <w:r w:rsidRPr="00E648DD">
        <w:t xml:space="preserve">-5: Overview: The player won the game by passing through exit. The client sends the request to update the score. Server starts processing request. </w:t>
      </w:r>
      <w:r w:rsidR="004A5FC2" w:rsidRPr="00E648DD">
        <w:t xml:space="preserve">Server updates the results in scoreboard, </w:t>
      </w:r>
      <w:del w:id="1657" w:author="Qian Zhou" w:date="2016-12-15T09:50:00Z">
        <w:r w:rsidR="004A5FC2" w:rsidRPr="00E648DD">
          <w:delText>unlocks</w:delText>
        </w:r>
        <w:r w:rsidRPr="00E648DD">
          <w:delText xml:space="preserve"> the new level </w:delText>
        </w:r>
      </w:del>
      <w:r w:rsidRPr="00E648DD">
        <w:t>and sends a response back to client to show the result sc</w:t>
      </w:r>
      <w:r>
        <w:t>reen with details which include</w:t>
      </w:r>
      <w:r w:rsidRPr="00E648DD">
        <w:t xml:space="preserve"> time, coins or other entities player collected. </w:t>
      </w:r>
      <w:r w:rsidR="000B2D18">
        <w:t>C</w:t>
      </w:r>
      <w:r w:rsidRPr="00E648DD">
        <w:t xml:space="preserve">lient displays the main map to player, which shows the </w:t>
      </w:r>
      <w:ins w:id="1658" w:author="Qian Zhou" w:date="2016-12-15T09:50:00Z">
        <w:r w:rsidRPr="00E648DD">
          <w:t>level</w:t>
        </w:r>
        <w:r w:rsidR="00ED1F72">
          <w:t>s</w:t>
        </w:r>
      </w:ins>
      <w:del w:id="1659" w:author="Qian Zhou" w:date="2016-12-15T09:50:00Z">
        <w:r w:rsidRPr="00E648DD">
          <w:delText>unlocked level</w:delText>
        </w:r>
      </w:del>
      <w:r w:rsidRPr="00E648DD">
        <w:t xml:space="preserve"> with an option to return to main menu.</w:t>
      </w:r>
      <w:r>
        <w:t xml:space="preserve"> </w:t>
      </w:r>
    </w:p>
    <w:p w14:paraId="4173BBBB" w14:textId="11E0A705" w:rsidR="00E3205D" w:rsidRPr="00E648DD" w:rsidRDefault="00E3205D" w:rsidP="006A5E79">
      <w:pPr>
        <w:pStyle w:val="Yazstilim"/>
      </w:pPr>
      <w:r w:rsidRPr="00E648DD">
        <w:lastRenderedPageBreak/>
        <w:t>UC</w:t>
      </w:r>
      <w:r>
        <w:t>9</w:t>
      </w:r>
      <w:r w:rsidRPr="00E648DD">
        <w:t>-6: Cross References:</w:t>
      </w:r>
      <w:ins w:id="1660" w:author="Qian Zhou" w:date="2016-12-15T09:50:00Z">
        <w:r w:rsidRPr="00E648DD">
          <w:t xml:space="preserve"> </w:t>
        </w:r>
        <w:r w:rsidR="004B3025">
          <w:t>Functional Requirements</w:t>
        </w:r>
      </w:ins>
      <w:r w:rsidRPr="00E648DD">
        <w:t xml:space="preserve"> </w:t>
      </w:r>
      <w:r w:rsidR="00A4492F">
        <w:fldChar w:fldCharType="begin"/>
      </w:r>
      <w:r w:rsidR="00A4492F">
        <w:instrText xml:space="preserve"> HYPERLINK \l "R6" </w:instrText>
      </w:r>
      <w:r w:rsidR="00A4492F">
        <w:fldChar w:fldCharType="separate"/>
      </w:r>
      <w:r w:rsidRPr="00E648DD">
        <w:rPr>
          <w:rStyle w:val="Hyperlink"/>
        </w:rPr>
        <w:t>R6</w:t>
      </w:r>
      <w:r w:rsidR="00A4492F">
        <w:rPr>
          <w:rStyle w:val="Hyperlink"/>
        </w:rPr>
        <w:fldChar w:fldCharType="end"/>
      </w:r>
      <w:r>
        <w:t xml:space="preserve">, </w:t>
      </w:r>
      <w:r w:rsidR="00A4492F">
        <w:fldChar w:fldCharType="begin"/>
      </w:r>
      <w:r w:rsidR="00A4492F">
        <w:instrText xml:space="preserve"> HYPERLINK \l "R6_1" </w:instrText>
      </w:r>
      <w:r w:rsidR="00A4492F">
        <w:fldChar w:fldCharType="separate"/>
      </w:r>
      <w:r w:rsidRPr="00E648DD">
        <w:rPr>
          <w:rStyle w:val="Hyperlink"/>
        </w:rPr>
        <w:t>R6.1</w:t>
      </w:r>
      <w:r w:rsidR="00A4492F">
        <w:rPr>
          <w:rStyle w:val="Hyperlink"/>
        </w:rPr>
        <w:fldChar w:fldCharType="end"/>
      </w:r>
      <w:r>
        <w:t xml:space="preserve">, </w:t>
      </w:r>
      <w:r w:rsidR="00A4492F">
        <w:fldChar w:fldCharType="begin"/>
      </w:r>
      <w:r w:rsidR="00A4492F">
        <w:instrText xml:space="preserve"> HYPERLINK \l "R6_2" </w:instrText>
      </w:r>
      <w:r w:rsidR="00A4492F">
        <w:fldChar w:fldCharType="separate"/>
      </w:r>
      <w:r w:rsidRPr="00E648DD">
        <w:rPr>
          <w:rStyle w:val="Hyperlink"/>
        </w:rPr>
        <w:t>R6.2</w:t>
      </w:r>
      <w:r w:rsidR="00A4492F">
        <w:rPr>
          <w:rStyle w:val="Hyperlink"/>
        </w:rPr>
        <w:fldChar w:fldCharType="end"/>
      </w:r>
      <w:r>
        <w:t xml:space="preserve">, </w:t>
      </w:r>
      <w:r w:rsidR="00A4492F">
        <w:fldChar w:fldCharType="begin"/>
      </w:r>
      <w:r w:rsidR="00A4492F">
        <w:instrText xml:space="preserve"> HYPERLINK \l "R7" </w:instrText>
      </w:r>
      <w:r w:rsidR="00A4492F">
        <w:fldChar w:fldCharType="separate"/>
      </w:r>
      <w:r w:rsidRPr="00E648DD">
        <w:rPr>
          <w:rStyle w:val="Hyperlink"/>
        </w:rPr>
        <w:t>R7</w:t>
      </w:r>
      <w:r w:rsidR="00A4492F">
        <w:rPr>
          <w:rStyle w:val="Hyperlink"/>
        </w:rPr>
        <w:fldChar w:fldCharType="end"/>
      </w:r>
    </w:p>
    <w:p w14:paraId="0FF5C26A" w14:textId="77777777" w:rsidR="00E346BB" w:rsidRPr="00E346BB" w:rsidRDefault="00E3205D" w:rsidP="00A54993">
      <w:pPr>
        <w:pStyle w:val="Yazstilim"/>
      </w:pPr>
      <w:r>
        <w:t>UC9</w:t>
      </w:r>
      <w:r w:rsidR="006A5E79">
        <w:t>-7: Actors: Player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61" w:author="Mattsi" w:date="2016-12-15T09:50: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267"/>
        <w:gridCol w:w="2654"/>
        <w:gridCol w:w="2596"/>
        <w:gridCol w:w="8"/>
        <w:gridCol w:w="2447"/>
        <w:tblGridChange w:id="1662">
          <w:tblGrid>
            <w:gridCol w:w="108"/>
            <w:gridCol w:w="2267"/>
            <w:gridCol w:w="35"/>
            <w:gridCol w:w="2604"/>
            <w:gridCol w:w="15"/>
            <w:gridCol w:w="2600"/>
            <w:gridCol w:w="4"/>
            <w:gridCol w:w="4"/>
            <w:gridCol w:w="2551"/>
          </w:tblGrid>
        </w:tblGridChange>
      </w:tblGrid>
      <w:tr w:rsidR="00E3205D" w:rsidRPr="00E648DD" w14:paraId="1448F877" w14:textId="77777777" w:rsidTr="006C717E">
        <w:tc>
          <w:tcPr>
            <w:tcW w:w="2814" w:type="dxa"/>
            <w:gridSpan w:val="2"/>
            <w:tcPrChange w:id="1663" w:author="Mattsi" w:date="2016-12-15T09:50:00Z">
              <w:tcPr>
                <w:tcW w:w="2814" w:type="dxa"/>
                <w:gridSpan w:val="4"/>
              </w:tcPr>
            </w:tcPrChange>
          </w:tcPr>
          <w:p w14:paraId="623008F0" w14:textId="77777777" w:rsidR="00E3205D" w:rsidRPr="00E648DD" w:rsidRDefault="00E3205D" w:rsidP="006A5E79">
            <w:r w:rsidRPr="00E648DD">
              <w:t>Actor Actions</w:t>
            </w:r>
          </w:p>
        </w:tc>
        <w:tc>
          <w:tcPr>
            <w:tcW w:w="2847" w:type="dxa"/>
            <w:tcPrChange w:id="1664" w:author="Mattsi" w:date="2016-12-15T09:50:00Z">
              <w:tcPr>
                <w:tcW w:w="2847" w:type="dxa"/>
                <w:gridSpan w:val="2"/>
              </w:tcPr>
            </w:tcPrChange>
          </w:tcPr>
          <w:p w14:paraId="67D3D460" w14:textId="77777777" w:rsidR="00E3205D" w:rsidRPr="00E648DD" w:rsidRDefault="00E3205D" w:rsidP="006A5E79">
            <w:r w:rsidRPr="00E648DD">
              <w:t>Client System Actions</w:t>
            </w:r>
          </w:p>
        </w:tc>
        <w:tc>
          <w:tcPr>
            <w:tcW w:w="2855" w:type="dxa"/>
            <w:gridSpan w:val="2"/>
            <w:tcPrChange w:id="1665" w:author="Mattsi" w:date="2016-12-15T09:50:00Z">
              <w:tcPr>
                <w:tcW w:w="2855" w:type="dxa"/>
                <w:gridSpan w:val="3"/>
              </w:tcPr>
            </w:tcPrChange>
          </w:tcPr>
          <w:p w14:paraId="44874403" w14:textId="77777777" w:rsidR="00E3205D" w:rsidRPr="00E648DD" w:rsidRDefault="00E3205D" w:rsidP="006A5E79">
            <w:r w:rsidRPr="00E648DD">
              <w:t>Server System Actions</w:t>
            </w:r>
          </w:p>
        </w:tc>
      </w:tr>
      <w:tr w:rsidR="00E3205D" w:rsidRPr="00E648DD" w14:paraId="070EC24F" w14:textId="77777777" w:rsidTr="006C717E">
        <w:tc>
          <w:tcPr>
            <w:tcW w:w="2814" w:type="dxa"/>
            <w:gridSpan w:val="2"/>
            <w:tcPrChange w:id="1666" w:author="Mattsi" w:date="2016-12-15T09:50:00Z">
              <w:tcPr>
                <w:tcW w:w="2814" w:type="dxa"/>
                <w:gridSpan w:val="4"/>
              </w:tcPr>
            </w:tcPrChange>
          </w:tcPr>
          <w:p w14:paraId="4E70AABF" w14:textId="77777777" w:rsidR="00E3205D" w:rsidRPr="00E648DD" w:rsidRDefault="00E3205D" w:rsidP="004D112F">
            <w:pPr>
              <w:pStyle w:val="ListParagraph"/>
              <w:numPr>
                <w:ilvl w:val="0"/>
                <w:numId w:val="13"/>
              </w:numPr>
              <w:spacing w:line="240" w:lineRule="auto"/>
            </w:pPr>
            <w:r w:rsidRPr="00E648DD">
              <w:t>The player won the game.</w:t>
            </w:r>
          </w:p>
        </w:tc>
        <w:tc>
          <w:tcPr>
            <w:tcW w:w="2847" w:type="dxa"/>
            <w:tcPrChange w:id="1667" w:author="Mattsi" w:date="2016-12-15T09:50:00Z">
              <w:tcPr>
                <w:tcW w:w="2847" w:type="dxa"/>
                <w:gridSpan w:val="2"/>
              </w:tcPr>
            </w:tcPrChange>
          </w:tcPr>
          <w:p w14:paraId="53534018" w14:textId="77777777" w:rsidR="00E3205D" w:rsidRPr="00E648DD" w:rsidRDefault="00E3205D" w:rsidP="006C717E">
            <w:pPr>
              <w:spacing w:after="160"/>
            </w:pPr>
          </w:p>
        </w:tc>
        <w:tc>
          <w:tcPr>
            <w:tcW w:w="2855" w:type="dxa"/>
            <w:gridSpan w:val="2"/>
            <w:tcPrChange w:id="1668" w:author="Mattsi" w:date="2016-12-15T09:50:00Z">
              <w:tcPr>
                <w:tcW w:w="2855" w:type="dxa"/>
                <w:gridSpan w:val="3"/>
              </w:tcPr>
            </w:tcPrChange>
          </w:tcPr>
          <w:p w14:paraId="3BCEC956" w14:textId="77777777" w:rsidR="00E3205D" w:rsidRPr="00E648DD" w:rsidRDefault="00E3205D" w:rsidP="006C717E">
            <w:pPr>
              <w:spacing w:after="160"/>
            </w:pPr>
          </w:p>
        </w:tc>
      </w:tr>
      <w:tr w:rsidR="00E3205D" w:rsidRPr="00E648DD" w14:paraId="2C79BAF3" w14:textId="77777777" w:rsidTr="006C717E">
        <w:trPr>
          <w:gridAfter w:val="1"/>
          <w:wAfter w:w="340" w:type="dxa"/>
          <w:trPrChange w:id="1669" w:author="Mattsi" w:date="2016-12-15T09:50:00Z">
            <w:trPr>
              <w:gridAfter w:val="1"/>
              <w:wAfter w:w="340" w:type="dxa"/>
            </w:trPr>
          </w:trPrChange>
        </w:trPr>
        <w:tc>
          <w:tcPr>
            <w:tcW w:w="2814" w:type="dxa"/>
            <w:tcPrChange w:id="1670" w:author="Mattsi" w:date="2016-12-15T09:50:00Z">
              <w:tcPr>
                <w:tcW w:w="2814" w:type="dxa"/>
                <w:gridSpan w:val="3"/>
              </w:tcPr>
            </w:tcPrChange>
          </w:tcPr>
          <w:p w14:paraId="5C4110E9" w14:textId="77777777" w:rsidR="00E3205D" w:rsidRPr="00E648DD" w:rsidRDefault="00E3205D" w:rsidP="006C717E">
            <w:pPr>
              <w:spacing w:after="160"/>
            </w:pPr>
          </w:p>
        </w:tc>
        <w:tc>
          <w:tcPr>
            <w:tcW w:w="2847" w:type="dxa"/>
            <w:tcPrChange w:id="1671" w:author="Mattsi" w:date="2016-12-15T09:50:00Z">
              <w:tcPr>
                <w:tcW w:w="2847" w:type="dxa"/>
              </w:tcPr>
            </w:tcPrChange>
          </w:tcPr>
          <w:p w14:paraId="4732AE09" w14:textId="77777777" w:rsidR="00E3205D" w:rsidRPr="00E648DD" w:rsidRDefault="00E3205D" w:rsidP="004D112F">
            <w:pPr>
              <w:pStyle w:val="ListParagraph"/>
              <w:numPr>
                <w:ilvl w:val="0"/>
                <w:numId w:val="13"/>
              </w:numPr>
              <w:spacing w:line="240" w:lineRule="auto"/>
            </w:pPr>
            <w:r w:rsidRPr="00E648DD">
              <w:t>Sends the updated result to the server.</w:t>
            </w:r>
          </w:p>
        </w:tc>
        <w:tc>
          <w:tcPr>
            <w:tcW w:w="2855" w:type="dxa"/>
            <w:gridSpan w:val="2"/>
            <w:tcPrChange w:id="1672" w:author="Mattsi" w:date="2016-12-15T09:50:00Z">
              <w:tcPr>
                <w:tcW w:w="2855" w:type="dxa"/>
                <w:gridSpan w:val="4"/>
              </w:tcPr>
            </w:tcPrChange>
          </w:tcPr>
          <w:p w14:paraId="7E4B5E9D" w14:textId="77777777" w:rsidR="00E3205D" w:rsidRPr="00E648DD" w:rsidRDefault="00E3205D" w:rsidP="006C717E">
            <w:pPr>
              <w:spacing w:after="160"/>
            </w:pPr>
          </w:p>
        </w:tc>
      </w:tr>
      <w:tr w:rsidR="00E3205D" w:rsidRPr="00E648DD" w14:paraId="2610DD6F" w14:textId="77777777" w:rsidTr="006C717E">
        <w:trPr>
          <w:gridAfter w:val="1"/>
          <w:wAfter w:w="340" w:type="dxa"/>
          <w:trPrChange w:id="1673" w:author="Mattsi" w:date="2016-12-15T09:50:00Z">
            <w:trPr>
              <w:gridAfter w:val="1"/>
              <w:wAfter w:w="340" w:type="dxa"/>
            </w:trPr>
          </w:trPrChange>
        </w:trPr>
        <w:tc>
          <w:tcPr>
            <w:tcW w:w="2814" w:type="dxa"/>
            <w:tcPrChange w:id="1674" w:author="Mattsi" w:date="2016-12-15T09:50:00Z">
              <w:tcPr>
                <w:tcW w:w="2814" w:type="dxa"/>
                <w:gridSpan w:val="3"/>
              </w:tcPr>
            </w:tcPrChange>
          </w:tcPr>
          <w:p w14:paraId="5505D750" w14:textId="77777777" w:rsidR="00E3205D" w:rsidRPr="00E648DD" w:rsidRDefault="00E3205D" w:rsidP="006C717E">
            <w:pPr>
              <w:spacing w:after="160"/>
            </w:pPr>
          </w:p>
        </w:tc>
        <w:tc>
          <w:tcPr>
            <w:tcW w:w="2847" w:type="dxa"/>
            <w:tcPrChange w:id="1675" w:author="Mattsi" w:date="2016-12-15T09:50:00Z">
              <w:tcPr>
                <w:tcW w:w="2847" w:type="dxa"/>
              </w:tcPr>
            </w:tcPrChange>
          </w:tcPr>
          <w:p w14:paraId="5C220C80" w14:textId="77777777" w:rsidR="00E3205D" w:rsidRPr="00E648DD" w:rsidRDefault="00E3205D" w:rsidP="006C717E">
            <w:pPr>
              <w:spacing w:after="160"/>
            </w:pPr>
          </w:p>
        </w:tc>
        <w:tc>
          <w:tcPr>
            <w:tcW w:w="2855" w:type="dxa"/>
            <w:gridSpan w:val="2"/>
            <w:tcPrChange w:id="1676" w:author="Mattsi" w:date="2016-12-15T09:50:00Z">
              <w:tcPr>
                <w:tcW w:w="2855" w:type="dxa"/>
                <w:gridSpan w:val="4"/>
              </w:tcPr>
            </w:tcPrChange>
          </w:tcPr>
          <w:p w14:paraId="21466EAE" w14:textId="77777777" w:rsidR="00E3205D" w:rsidRPr="00E648DD" w:rsidRDefault="00E3205D" w:rsidP="004D112F">
            <w:pPr>
              <w:pStyle w:val="ListParagraph"/>
              <w:numPr>
                <w:ilvl w:val="0"/>
                <w:numId w:val="13"/>
              </w:numPr>
              <w:spacing w:line="240" w:lineRule="auto"/>
            </w:pPr>
            <w:r w:rsidRPr="00E648DD">
              <w:t>Receives the request.</w:t>
            </w:r>
          </w:p>
        </w:tc>
      </w:tr>
      <w:tr w:rsidR="00E3205D" w:rsidRPr="00E648DD" w14:paraId="65391956" w14:textId="77777777" w:rsidTr="006C717E">
        <w:trPr>
          <w:gridAfter w:val="1"/>
          <w:wAfter w:w="340" w:type="dxa"/>
        </w:trPr>
        <w:tc>
          <w:tcPr>
            <w:tcW w:w="2814" w:type="dxa"/>
          </w:tcPr>
          <w:p w14:paraId="700BA517" w14:textId="77777777" w:rsidR="00E3205D" w:rsidRPr="00E648DD" w:rsidRDefault="00E3205D" w:rsidP="006C717E">
            <w:pPr>
              <w:spacing w:after="160"/>
            </w:pPr>
          </w:p>
        </w:tc>
        <w:tc>
          <w:tcPr>
            <w:tcW w:w="2847" w:type="dxa"/>
          </w:tcPr>
          <w:p w14:paraId="09C96549" w14:textId="77777777" w:rsidR="00E3205D" w:rsidRPr="00E648DD" w:rsidRDefault="00E3205D" w:rsidP="006C717E">
            <w:pPr>
              <w:spacing w:after="160"/>
            </w:pPr>
          </w:p>
        </w:tc>
        <w:tc>
          <w:tcPr>
            <w:tcW w:w="2855" w:type="dxa"/>
            <w:gridSpan w:val="2"/>
          </w:tcPr>
          <w:p w14:paraId="0E3F53CD" w14:textId="77777777" w:rsidR="00E3205D" w:rsidRPr="00E648DD" w:rsidRDefault="00E3205D" w:rsidP="004D112F">
            <w:pPr>
              <w:pStyle w:val="ListParagraph"/>
              <w:numPr>
                <w:ilvl w:val="0"/>
                <w:numId w:val="13"/>
              </w:numPr>
              <w:spacing w:line="240" w:lineRule="auto"/>
            </w:pPr>
            <w:r w:rsidRPr="00E648DD">
              <w:t>Update the scoreboard.</w:t>
            </w:r>
          </w:p>
          <w:p w14:paraId="2E7E8E61" w14:textId="77777777" w:rsidR="00E3205D" w:rsidRPr="00E648DD" w:rsidRDefault="00E3205D" w:rsidP="004D112F">
            <w:pPr>
              <w:pStyle w:val="ListParagraph"/>
              <w:numPr>
                <w:ilvl w:val="0"/>
                <w:numId w:val="13"/>
              </w:numPr>
              <w:spacing w:line="240" w:lineRule="auto"/>
              <w:rPr>
                <w:del w:id="1677" w:author="Qian Zhou" w:date="2016-12-15T09:50:00Z"/>
              </w:rPr>
            </w:pPr>
            <w:del w:id="1678" w:author="Qian Zhou" w:date="2016-12-15T09:50:00Z">
              <w:r w:rsidRPr="00E648DD">
                <w:delText>Unlock a new level</w:delText>
              </w:r>
            </w:del>
          </w:p>
          <w:p w14:paraId="4828EDD6" w14:textId="77777777" w:rsidR="00E3205D" w:rsidRPr="00E648DD" w:rsidRDefault="00E3205D" w:rsidP="004D112F">
            <w:pPr>
              <w:pStyle w:val="ListParagraph"/>
              <w:numPr>
                <w:ilvl w:val="0"/>
                <w:numId w:val="13"/>
              </w:numPr>
              <w:spacing w:line="240" w:lineRule="auto"/>
            </w:pPr>
            <w:r w:rsidRPr="00E648DD">
              <w:t>Sends the result screen.</w:t>
            </w:r>
          </w:p>
        </w:tc>
      </w:tr>
      <w:tr w:rsidR="00E3205D" w:rsidRPr="00E648DD" w14:paraId="2CFA7595" w14:textId="77777777" w:rsidTr="006C717E">
        <w:trPr>
          <w:gridAfter w:val="1"/>
          <w:wAfter w:w="340" w:type="dxa"/>
        </w:trPr>
        <w:tc>
          <w:tcPr>
            <w:tcW w:w="2814" w:type="dxa"/>
          </w:tcPr>
          <w:p w14:paraId="5A8DD5FA" w14:textId="77777777" w:rsidR="00E3205D" w:rsidRPr="00E648DD" w:rsidRDefault="00E3205D" w:rsidP="006C717E">
            <w:pPr>
              <w:spacing w:after="160"/>
            </w:pPr>
          </w:p>
        </w:tc>
        <w:tc>
          <w:tcPr>
            <w:tcW w:w="2847" w:type="dxa"/>
          </w:tcPr>
          <w:p w14:paraId="0E56BA94" w14:textId="77777777" w:rsidR="00E3205D" w:rsidRPr="00E648DD" w:rsidRDefault="00E3205D" w:rsidP="004D112F">
            <w:pPr>
              <w:pStyle w:val="ListParagraph"/>
              <w:numPr>
                <w:ilvl w:val="0"/>
                <w:numId w:val="13"/>
              </w:numPr>
              <w:spacing w:line="240" w:lineRule="auto"/>
            </w:pPr>
            <w:r w:rsidRPr="00E648DD">
              <w:t>Shows the result screen</w:t>
            </w:r>
          </w:p>
          <w:p w14:paraId="304082AE" w14:textId="7274209D" w:rsidR="00E3205D" w:rsidRPr="00E648DD" w:rsidRDefault="00E3205D" w:rsidP="004D112F">
            <w:pPr>
              <w:pStyle w:val="ListParagraph"/>
              <w:numPr>
                <w:ilvl w:val="0"/>
                <w:numId w:val="13"/>
              </w:numPr>
              <w:spacing w:line="240" w:lineRule="auto"/>
            </w:pPr>
            <w:r w:rsidRPr="00E648DD">
              <w:t xml:space="preserve">Shows the main map with </w:t>
            </w:r>
            <w:ins w:id="1679" w:author="Qian Zhou" w:date="2016-12-15T09:50:00Z">
              <w:r w:rsidRPr="00E648DD">
                <w:t>level</w:t>
              </w:r>
              <w:r w:rsidR="00C40FF9">
                <w:rPr>
                  <w:lang w:val="tr-TR"/>
                </w:rPr>
                <w:t>s</w:t>
              </w:r>
            </w:ins>
            <w:del w:id="1680" w:author="Qian Zhou" w:date="2016-12-15T09:50:00Z">
              <w:r w:rsidRPr="00E648DD">
                <w:delText>unlocked level</w:delText>
              </w:r>
            </w:del>
          </w:p>
          <w:p w14:paraId="35E2088E" w14:textId="77777777" w:rsidR="00E3205D" w:rsidRPr="00E648DD" w:rsidRDefault="00E3205D" w:rsidP="004D112F">
            <w:pPr>
              <w:pStyle w:val="ListParagraph"/>
              <w:numPr>
                <w:ilvl w:val="0"/>
                <w:numId w:val="13"/>
              </w:numPr>
              <w:spacing w:line="240" w:lineRule="auto"/>
            </w:pPr>
            <w:r w:rsidRPr="00E648DD">
              <w:t>Returns to main menu.</w:t>
            </w:r>
          </w:p>
        </w:tc>
        <w:tc>
          <w:tcPr>
            <w:tcW w:w="2855" w:type="dxa"/>
            <w:gridSpan w:val="2"/>
          </w:tcPr>
          <w:p w14:paraId="3B6F0408" w14:textId="77777777" w:rsidR="00E3205D" w:rsidRPr="00E648DD" w:rsidRDefault="00E3205D" w:rsidP="006C717E">
            <w:pPr>
              <w:spacing w:after="160"/>
            </w:pPr>
          </w:p>
        </w:tc>
      </w:tr>
    </w:tbl>
    <w:p w14:paraId="1F7DA455" w14:textId="77777777" w:rsidR="00E3205D" w:rsidRPr="00E648DD" w:rsidRDefault="00E3205D" w:rsidP="00E3205D"/>
    <w:p w14:paraId="32160422" w14:textId="77777777" w:rsidR="00E3205D" w:rsidRPr="00E648DD" w:rsidRDefault="00E3205D" w:rsidP="00A875AA">
      <w:pPr>
        <w:pStyle w:val="Yazstilim"/>
      </w:pPr>
      <w:r>
        <w:t>UC9-11</w:t>
      </w:r>
      <w:r w:rsidRPr="00E648DD">
        <w:t>: Exception flow of events:</w:t>
      </w:r>
    </w:p>
    <w:p w14:paraId="11A9491F" w14:textId="6C1410E8" w:rsidR="00E3205D" w:rsidRDefault="00E3205D" w:rsidP="00A875AA">
      <w:pPr>
        <w:pStyle w:val="Yazstilim"/>
      </w:pPr>
      <w:r w:rsidRPr="00E648DD">
        <w:t xml:space="preserve">Step1: If player loses the connection to the network after winning the game, client </w:t>
      </w:r>
      <w:ins w:id="1681" w:author="Qian Zhou" w:date="2016-12-15T09:50:00Z">
        <w:r w:rsidRPr="00E648DD">
          <w:t>wait</w:t>
        </w:r>
        <w:r w:rsidR="002B08D0">
          <w:t>s</w:t>
        </w:r>
      </w:ins>
      <w:del w:id="1682" w:author="Qian Zhou" w:date="2016-12-15T09:50:00Z">
        <w:r w:rsidRPr="00E648DD">
          <w:delText>wait</w:delText>
        </w:r>
      </w:del>
      <w:r w:rsidRPr="00E648DD">
        <w:t xml:space="preserve"> for a specified amount of time. If player comes back, client sends request to server and steps 2-8 will carry on. If the server hasn’t got any request within the time limit, then server will remove the player’s character.</w:t>
      </w:r>
    </w:p>
    <w:p w14:paraId="2666E9A7" w14:textId="77777777" w:rsidR="006C717E" w:rsidRDefault="006C717E" w:rsidP="006C717E"/>
    <w:p w14:paraId="727D7F9C" w14:textId="77777777" w:rsidR="00564BE3" w:rsidRDefault="00564BE3">
      <w:pPr>
        <w:rPr>
          <w:u w:val="single"/>
        </w:rPr>
      </w:pPr>
      <w:r>
        <w:br w:type="page"/>
      </w:r>
    </w:p>
    <w:p w14:paraId="551E78C5" w14:textId="10F3C29B" w:rsidR="00181347" w:rsidRDefault="00181347">
      <w:pPr>
        <w:rPr>
          <w:del w:id="1683" w:author="Qian Zhou" w:date="2016-12-15T09:50:00Z"/>
          <w:u w:val="single"/>
        </w:rPr>
      </w:pPr>
      <w:del w:id="1684" w:author="Qian Zhou" w:date="2016-12-15T09:50:00Z">
        <w:r>
          <w:rPr>
            <w:u w:val="single"/>
          </w:rPr>
          <w:lastRenderedPageBreak/>
          <w:br w:type="page"/>
        </w:r>
      </w:del>
    </w:p>
    <w:p w14:paraId="0D0BF3E3" w14:textId="77777777" w:rsidR="006C717E" w:rsidRPr="00A4492F" w:rsidRDefault="006C717E" w:rsidP="00CA0BAA">
      <w:pPr>
        <w:pStyle w:val="H1"/>
        <w:pPrChange w:id="1685" w:author="Mattsi" w:date="2016-12-15T09:50:00Z">
          <w:pPr/>
        </w:pPrChange>
      </w:pPr>
      <w:bookmarkStart w:id="1686" w:name="_Toc469560290"/>
      <w:r w:rsidRPr="00A4492F">
        <w:t>UML Diagram</w:t>
      </w:r>
      <w:r w:rsidR="00304CB4" w:rsidRPr="00A4492F">
        <w:t>s</w:t>
      </w:r>
      <w:bookmarkEnd w:id="1686"/>
      <w:del w:id="1687" w:author="Qian Zhou" w:date="2016-12-15T09:50:00Z">
        <w:r w:rsidR="00F15736">
          <w:delText xml:space="preserve"> v1</w:delText>
        </w:r>
      </w:del>
    </w:p>
    <w:p w14:paraId="1E980889" w14:textId="77777777" w:rsidR="006C717E" w:rsidRDefault="006C717E" w:rsidP="006C717E"/>
    <w:p w14:paraId="498C24AB" w14:textId="7A8563BC" w:rsidR="006C717E" w:rsidRDefault="00402B14" w:rsidP="00304CB4">
      <w:pPr>
        <w:pStyle w:val="Yazstilim"/>
        <w:rPr>
          <w:ins w:id="1688" w:author="Mattsi" w:date="2016-12-15T09:50:00Z"/>
        </w:rPr>
      </w:pPr>
      <w:del w:id="1689" w:author="Mattsi" w:date="2016-12-15T09:50:00Z">
        <w:r>
          <w:delText>UML</w:delText>
        </w:r>
        <w:r w:rsidR="00304CB4">
          <w:delText xml:space="preserve"> diagrams</w:delText>
        </w:r>
      </w:del>
      <w:ins w:id="1690" w:author="Mattsi" w:date="2016-12-15T09:50:00Z">
        <w:r w:rsidR="00F15736">
          <w:t>There</w:t>
        </w:r>
      </w:ins>
      <w:r w:rsidR="00F15736">
        <w:t xml:space="preserve"> are </w:t>
      </w:r>
      <w:del w:id="1691" w:author="Mattsi" w:date="2016-12-15T09:50:00Z">
        <w:r w:rsidR="00304CB4">
          <w:delText xml:space="preserve">created with Creatly Online Diagram Software Tool. According to use cases </w:delText>
        </w:r>
        <w:r w:rsidR="00021495">
          <w:delText>definition</w:delText>
        </w:r>
        <w:r w:rsidR="00C42DA1">
          <w:delText xml:space="preserve"> </w:delText>
        </w:r>
        <w:r w:rsidR="00304CB4">
          <w:delText xml:space="preserve">there should be </w:delText>
        </w:r>
      </w:del>
      <w:r w:rsidR="00F15736">
        <w:t>two</w:t>
      </w:r>
      <w:r w:rsidR="00304CB4">
        <w:t xml:space="preserve"> side</w:t>
      </w:r>
      <w:r w:rsidR="00F12A6B">
        <w:t>s</w:t>
      </w:r>
      <w:r w:rsidR="00304CB4">
        <w:t xml:space="preserve"> in</w:t>
      </w:r>
      <w:r w:rsidR="0015046C">
        <w:t xml:space="preserve"> the</w:t>
      </w:r>
      <w:r w:rsidR="00304CB4">
        <w:t xml:space="preserve"> system: server and client side.</w:t>
      </w:r>
      <w:r w:rsidR="00BD04AF">
        <w:t xml:space="preserve"> </w:t>
      </w:r>
      <w:del w:id="1692" w:author="Mattsi" w:date="2016-12-15T09:50:00Z">
        <w:r w:rsidR="00D87823">
          <w:delText>Client side</w:delText>
        </w:r>
        <w:r w:rsidR="00764BFF">
          <w:delText xml:space="preserve"> is</w:delText>
        </w:r>
        <w:r w:rsidR="00D87823">
          <w:delText xml:space="preserve"> separated with model, c</w:delText>
        </w:r>
        <w:r w:rsidR="00C42DA1">
          <w:delText>ontroller</w:delText>
        </w:r>
        <w:r w:rsidR="00D87823">
          <w:delText>.</w:delText>
        </w:r>
        <w:r w:rsidR="00F40A98">
          <w:delText xml:space="preserve"> </w:delText>
        </w:r>
        <w:r w:rsidR="000463E7">
          <w:delText xml:space="preserve">Model has main attributes of the uses cases. View side is the screen and </w:delText>
        </w:r>
      </w:del>
      <w:ins w:id="1693" w:author="Mattsi" w:date="2016-12-15T09:50:00Z">
        <w:r w:rsidR="00F15736">
          <w:t xml:space="preserve">The server uses MVC, where the JSON </w:t>
        </w:r>
      </w:ins>
      <w:r w:rsidR="00F15736">
        <w:t xml:space="preserve">results </w:t>
      </w:r>
      <w:del w:id="1694" w:author="Mattsi" w:date="2016-12-15T09:50:00Z">
        <w:r w:rsidR="000463E7">
          <w:delText xml:space="preserve">that </w:delText>
        </w:r>
      </w:del>
      <w:r w:rsidR="00F15736">
        <w:t xml:space="preserve">are </w:t>
      </w:r>
      <w:del w:id="1695" w:author="Mattsi" w:date="2016-12-15T09:50:00Z">
        <w:r w:rsidR="000463E7">
          <w:delText xml:space="preserve">shown to </w:delText>
        </w:r>
      </w:del>
      <w:ins w:id="1696" w:author="Mattsi" w:date="2016-12-15T09:50:00Z">
        <w:r w:rsidR="00F15736">
          <w:t>the view</w:t>
        </w:r>
        <w:r w:rsidR="00D87823">
          <w:t>.</w:t>
        </w:r>
        <w:r w:rsidR="00F40A98">
          <w:t xml:space="preserve"> </w:t>
        </w:r>
        <w:r w:rsidR="000463E7">
          <w:t>Model</w:t>
        </w:r>
        <w:r w:rsidR="00A466CB">
          <w:t xml:space="preserve">s on </w:t>
        </w:r>
      </w:ins>
      <w:r w:rsidR="00A466CB">
        <w:t xml:space="preserve">the </w:t>
      </w:r>
      <w:del w:id="1697" w:author="Mattsi" w:date="2016-12-15T09:50:00Z">
        <w:r w:rsidR="000463E7">
          <w:delText xml:space="preserve">actors in </w:delText>
        </w:r>
      </w:del>
      <w:ins w:id="1698" w:author="Mattsi" w:date="2016-12-15T09:50:00Z">
        <w:r w:rsidR="00A466CB">
          <w:t>client</w:t>
        </w:r>
        <w:r w:rsidR="000463E7">
          <w:t xml:space="preserve"> </w:t>
        </w:r>
        <w:r w:rsidR="00A466CB">
          <w:t xml:space="preserve">have </w:t>
        </w:r>
        <w:r w:rsidR="000463E7">
          <w:t xml:space="preserve">attributes </w:t>
        </w:r>
        <w:r w:rsidR="00A466CB">
          <w:t xml:space="preserve">from </w:t>
        </w:r>
      </w:ins>
      <w:r w:rsidR="000463E7">
        <w:t xml:space="preserve">the </w:t>
      </w:r>
      <w:del w:id="1699" w:author="Mattsi" w:date="2016-12-15T09:50:00Z">
        <w:r w:rsidR="000463E7">
          <w:delText>game.</w:delText>
        </w:r>
        <w:r w:rsidR="00C42DA1">
          <w:delText xml:space="preserve"> For the server side,</w:delText>
        </w:r>
        <w:r w:rsidR="00C92BF2">
          <w:delText xml:space="preserve"> </w:delText>
        </w:r>
        <w:r w:rsidR="00C42DA1">
          <w:delText>c</w:delText>
        </w:r>
        <w:r w:rsidR="000463E7">
          <w:delText>ontroller</w:delText>
        </w:r>
        <w:r w:rsidR="00C92BF2">
          <w:delText>s are</w:delText>
        </w:r>
        <w:r w:rsidR="000463E7">
          <w:delText xml:space="preserve"> used for keep tracking of movement, state, position and the services of match.</w:delText>
        </w:r>
        <w:r w:rsidR="00A61123">
          <w:delText xml:space="preserve"> </w:delText>
        </w:r>
        <w:r w:rsidR="00B57AAF">
          <w:delText>In addition to these</w:delText>
        </w:r>
      </w:del>
      <w:ins w:id="1700" w:author="Mattsi" w:date="2016-12-15T09:50:00Z">
        <w:r w:rsidR="000463E7">
          <w:t xml:space="preserve">uses cases. </w:t>
        </w:r>
        <w:r w:rsidR="00A466CB">
          <w:t>A</w:t>
        </w:r>
      </w:ins>
      <w:r w:rsidR="00A466CB">
        <w:t xml:space="preserve"> database </w:t>
      </w:r>
      <w:del w:id="1701" w:author="Mattsi" w:date="2016-12-15T09:50:00Z">
        <w:r w:rsidR="00BD04AF">
          <w:delText>should keep</w:delText>
        </w:r>
      </w:del>
      <w:ins w:id="1702" w:author="Mattsi" w:date="2016-12-15T09:50:00Z">
        <w:r w:rsidR="00A466CB">
          <w:t xml:space="preserve">keeps track of data that needs to persist between session and you can see how we envisioned using the Repository pattern (“Repo”) </w:t>
        </w:r>
        <w:r w:rsidR="000463E7">
          <w:t xml:space="preserve"> </w:t>
        </w:r>
        <w:r w:rsidR="00A466CB">
          <w:t>to access the database.</w:t>
        </w:r>
      </w:ins>
    </w:p>
    <w:p w14:paraId="2067971B" w14:textId="2483B270" w:rsidR="006E6ABF" w:rsidRDefault="00A466CB" w:rsidP="00455549">
      <w:pPr>
        <w:rPr>
          <w:rFonts w:asciiTheme="minorHAnsi" w:hAnsiTheme="minorHAnsi"/>
          <w:rPrChange w:id="1703" w:author="Mattsi" w:date="2016-12-15T09:50:00Z">
            <w:rPr/>
          </w:rPrChange>
        </w:rPr>
        <w:pPrChange w:id="1704" w:author="Mattsi" w:date="2016-12-15T09:50:00Z">
          <w:pPr>
            <w:pStyle w:val="Yazstilim"/>
          </w:pPr>
        </w:pPrChange>
      </w:pPr>
      <w:ins w:id="1705" w:author="Mattsi" w:date="2016-12-15T09:50:00Z">
        <w:r>
          <w:rPr>
            <w:b w:val="0"/>
          </w:rPr>
          <w:t xml:space="preserve">You can also see our plan to write our game logic in </w:t>
        </w:r>
        <w:r>
          <w:rPr>
            <w:b w:val="0"/>
            <w:i/>
          </w:rPr>
          <w:t>service</w:t>
        </w:r>
        <w:r w:rsidR="00455549">
          <w:rPr>
            <w:b w:val="0"/>
            <w:i/>
          </w:rPr>
          <w:t>s</w:t>
        </w:r>
        <w:r w:rsidR="00455549">
          <w:rPr>
            <w:b w:val="0"/>
          </w:rPr>
          <w:t>, such that they are reusable and separated from</w:t>
        </w:r>
      </w:ins>
      <w:r w:rsidR="00455549">
        <w:rPr>
          <w:b w:val="0"/>
          <w:rPrChange w:id="1706" w:author="Mattsi" w:date="2016-12-15T09:50:00Z">
            <w:rPr/>
          </w:rPrChange>
        </w:rPr>
        <w:t xml:space="preserve"> the </w:t>
      </w:r>
      <w:del w:id="1707" w:author="Mattsi" w:date="2016-12-15T09:50:00Z">
        <w:r w:rsidR="00BD04AF">
          <w:delText>records of</w:delText>
        </w:r>
      </w:del>
      <w:ins w:id="1708" w:author="Mattsi" w:date="2016-12-15T09:50:00Z">
        <w:r w:rsidR="00455549">
          <w:rPr>
            <w:b w:val="0"/>
          </w:rPr>
          <w:t>controllers. This way</w:t>
        </w:r>
      </w:ins>
      <w:r w:rsidR="00455549">
        <w:rPr>
          <w:b w:val="0"/>
          <w:rPrChange w:id="1709" w:author="Mattsi" w:date="2016-12-15T09:50:00Z">
            <w:rPr/>
          </w:rPrChange>
        </w:rPr>
        <w:t xml:space="preserve"> the </w:t>
      </w:r>
      <w:del w:id="1710" w:author="Mattsi" w:date="2016-12-15T09:50:00Z">
        <w:r w:rsidR="00BD04AF">
          <w:delText>game</w:delText>
        </w:r>
      </w:del>
      <w:ins w:id="1711" w:author="Mattsi" w:date="2016-12-15T09:50:00Z">
        <w:r w:rsidR="00455549">
          <w:rPr>
            <w:b w:val="0"/>
          </w:rPr>
          <w:t>controllers can be very simple</w:t>
        </w:r>
      </w:ins>
      <w:r w:rsidR="00455549">
        <w:rPr>
          <w:b w:val="0"/>
          <w:rPrChange w:id="1712" w:author="Mattsi" w:date="2016-12-15T09:50:00Z">
            <w:rPr/>
          </w:rPrChange>
        </w:rPr>
        <w:t>.</w:t>
      </w:r>
      <w:r w:rsidR="00810875">
        <w:rPr>
          <w:rFonts w:asciiTheme="minorHAnsi" w:hAnsiTheme="minorHAnsi"/>
          <w:rPrChange w:id="1713" w:author="Mattsi" w:date="2016-12-15T09:50:00Z">
            <w:rPr/>
          </w:rPrChange>
        </w:rPr>
        <w:t xml:space="preserve"> </w:t>
      </w:r>
    </w:p>
    <w:p w14:paraId="411C9843" w14:textId="2AD0ED01" w:rsidR="006C717E" w:rsidRDefault="006C717E" w:rsidP="006E6ABF"/>
    <w:p w14:paraId="65E33629" w14:textId="7F0BA0F5" w:rsidR="003566CB" w:rsidRPr="00DA0771" w:rsidRDefault="00810875" w:rsidP="00DA0771">
      <w:pPr>
        <w:pStyle w:val="Yazstilim"/>
        <w:rPr>
          <w:del w:id="1714" w:author="Mattsi" w:date="2016-12-15T09:50:00Z"/>
          <w:rFonts w:asciiTheme="minorHAnsi" w:hAnsiTheme="minorHAnsi" w:cstheme="minorHAnsi"/>
        </w:rPr>
      </w:pPr>
      <w:del w:id="1715" w:author="Mattsi" w:date="2016-12-15T09:50:00Z">
        <w:r>
          <w:rPr>
            <w:rFonts w:asciiTheme="minorHAnsi" w:hAnsiTheme="minorHAnsi" w:cstheme="minorHAnsi"/>
          </w:rPr>
          <w:delText xml:space="preserve">//can be more </w:delText>
        </w:r>
      </w:del>
    </w:p>
    <w:p w14:paraId="010A17B0" w14:textId="77777777" w:rsidR="006C717E" w:rsidRDefault="006C717E" w:rsidP="006E6ABF">
      <w:pPr>
        <w:rPr>
          <w:ins w:id="1716" w:author="Mattsi" w:date="2016-12-15T09:50:00Z"/>
        </w:rPr>
      </w:pPr>
    </w:p>
    <w:p w14:paraId="7B3B6A24" w14:textId="197E7199" w:rsidR="006C717E" w:rsidRDefault="006C717E" w:rsidP="006E6ABF">
      <w:pPr>
        <w:rPr>
          <w:ins w:id="1717" w:author="Mattsi" w:date="2016-12-15T09:50:00Z"/>
        </w:rPr>
      </w:pPr>
    </w:p>
    <w:p w14:paraId="48C683CC" w14:textId="723356E6" w:rsidR="004649FF" w:rsidRDefault="004649FF" w:rsidP="004649FF">
      <w:bookmarkStart w:id="1718" w:name="_Toc469560291"/>
      <w:ins w:id="1719" w:author="Mattsi" w:date="2016-12-15T09:50:00Z">
        <w:r>
          <w:rPr>
            <w:noProof/>
            <w:lang w:val="en-GB" w:eastAsia="en-GB"/>
          </w:rPr>
          <w:drawing>
            <wp:anchor distT="0" distB="0" distL="114300" distR="114300" simplePos="0" relativeHeight="251653120" behindDoc="0" locked="0" layoutInCell="1" allowOverlap="1" wp14:anchorId="5D604EB0" wp14:editId="5890FCDB">
              <wp:simplePos x="0" y="0"/>
              <wp:positionH relativeFrom="margin">
                <wp:align>center</wp:align>
              </wp:positionH>
              <wp:positionV relativeFrom="paragraph">
                <wp:posOffset>252046</wp:posOffset>
              </wp:positionV>
              <wp:extent cx="6822440" cy="4789170"/>
              <wp:effectExtent l="0" t="0" r="0" b="0"/>
              <wp:wrapTopAndBottom/>
              <wp:docPr id="6"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10">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ins>
      <w:bookmarkEnd w:id="1718"/>
      <w:r w:rsidR="00A4492F">
        <w:t>4.1 Client Side</w:t>
      </w:r>
    </w:p>
    <w:p w14:paraId="45657387" w14:textId="7CE15035" w:rsidR="004649FF" w:rsidRDefault="004649FF" w:rsidP="004649FF">
      <w:pPr>
        <w:pStyle w:val="figurestyle"/>
      </w:pPr>
      <w:r>
        <w:t>Figure 1</w:t>
      </w:r>
      <w:r w:rsidR="00B34729">
        <w:t>. Version 1 UML for client</w:t>
      </w:r>
    </w:p>
    <w:p w14:paraId="6BB6E411" w14:textId="57870763" w:rsidR="006C717E" w:rsidRDefault="006C717E" w:rsidP="004649FF">
      <w:pPr>
        <w:rPr>
          <w:ins w:id="1720" w:author="Mattsi" w:date="2016-12-15T09:50:00Z"/>
        </w:rPr>
      </w:pPr>
      <w:del w:id="1721" w:author="Mattsi" w:date="2016-12-15T09:50:00Z">
        <w:r>
          <w:rPr>
            <w:noProof/>
            <w:lang w:val="en-GB" w:eastAsia="en-GB"/>
          </w:rPr>
          <w:drawing>
            <wp:anchor distT="0" distB="0" distL="114300" distR="114300" simplePos="0" relativeHeight="251664384" behindDoc="0" locked="0" layoutInCell="1" allowOverlap="1" wp14:anchorId="5008B04A" wp14:editId="7859D0EC">
              <wp:simplePos x="0" y="0"/>
              <wp:positionH relativeFrom="column">
                <wp:posOffset>-623570</wp:posOffset>
              </wp:positionH>
              <wp:positionV relativeFrom="paragraph">
                <wp:posOffset>330835</wp:posOffset>
              </wp:positionV>
              <wp:extent cx="6822440" cy="4789170"/>
              <wp:effectExtent l="0" t="0" r="0" b="0"/>
              <wp:wrapSquare wrapText="bothSides"/>
              <wp:docPr id="15" name="Resim 6" descr="DungeonOfDooo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geonOfDooomClient"/>
                      <pic:cNvPicPr>
                        <a:picLocks noChangeAspect="1" noChangeArrowheads="1"/>
                      </pic:cNvPicPr>
                    </pic:nvPicPr>
                    <pic:blipFill>
                      <a:blip r:embed="rId10">
                        <a:extLst>
                          <a:ext uri="{28A0092B-C50C-407E-A947-70E740481C1C}">
                            <a14:useLocalDpi xmlns:a14="http://schemas.microsoft.com/office/drawing/2010/main" val="0"/>
                          </a:ext>
                        </a:extLst>
                      </a:blip>
                      <a:srcRect l="2957" t="3311" r="4340" b="9044"/>
                      <a:stretch>
                        <a:fillRect/>
                      </a:stretch>
                    </pic:blipFill>
                    <pic:spPr bwMode="auto">
                      <a:xfrm>
                        <a:off x="0" y="0"/>
                        <a:ext cx="6822440" cy="4789170"/>
                      </a:xfrm>
                      <a:prstGeom prst="rect">
                        <a:avLst/>
                      </a:prstGeom>
                      <a:noFill/>
                    </pic:spPr>
                  </pic:pic>
                </a:graphicData>
              </a:graphic>
              <wp14:sizeRelH relativeFrom="page">
                <wp14:pctWidth>0</wp14:pctWidth>
              </wp14:sizeRelH>
              <wp14:sizeRelV relativeFrom="page">
                <wp14:pctHeight>0</wp14:pctHeight>
              </wp14:sizeRelV>
            </wp:anchor>
          </w:drawing>
        </w:r>
      </w:del>
    </w:p>
    <w:p w14:paraId="6EF2AEF9" w14:textId="11AFE5B6" w:rsidR="006C717E" w:rsidRDefault="00D14AF3" w:rsidP="00CA0BAA">
      <w:pPr>
        <w:pStyle w:val="H2"/>
        <w:pPrChange w:id="1722" w:author="Mattsi" w:date="2016-12-15T09:50:00Z">
          <w:pPr/>
        </w:pPrChange>
      </w:pPr>
      <w:bookmarkStart w:id="1723" w:name="_Toc469560292"/>
      <w:r>
        <w:lastRenderedPageBreak/>
        <w:t xml:space="preserve">4.2 </w:t>
      </w:r>
      <w:r w:rsidR="00304CB4">
        <w:t>Server-side Controllers</w:t>
      </w:r>
      <w:del w:id="1724" w:author="Mattsi" w:date="2016-12-15T09:50:00Z">
        <w:r w:rsidR="000463E7">
          <w:rPr>
            <w:noProof/>
            <w:lang w:val="en-GB" w:eastAsia="en-GB"/>
          </w:rPr>
          <w:drawing>
            <wp:inline distT="0" distB="0" distL="0" distR="0" wp14:anchorId="240C1EE8" wp14:editId="000A6F12">
              <wp:extent cx="5476875" cy="7305675"/>
              <wp:effectExtent l="0" t="0" r="9525" b="9525"/>
              <wp:docPr id="16"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1">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inline>
          </w:drawing>
        </w:r>
      </w:del>
      <w:ins w:id="1725" w:author="Mattsi" w:date="2016-12-15T09:50:00Z">
        <w:r w:rsidR="000463E7">
          <w:rPr>
            <w:noProof/>
            <w:lang w:val="en-GB" w:eastAsia="en-GB"/>
          </w:rPr>
          <w:drawing>
            <wp:anchor distT="0" distB="0" distL="114300" distR="114300" simplePos="0" relativeHeight="251654144" behindDoc="1" locked="0" layoutInCell="1" allowOverlap="1" wp14:anchorId="6A46D21B" wp14:editId="7FDB35FB">
              <wp:simplePos x="0" y="0"/>
              <wp:positionH relativeFrom="column">
                <wp:posOffset>-2540</wp:posOffset>
              </wp:positionH>
              <wp:positionV relativeFrom="paragraph">
                <wp:posOffset>270510</wp:posOffset>
              </wp:positionV>
              <wp:extent cx="5476875" cy="7305675"/>
              <wp:effectExtent l="0" t="0" r="9525" b="9525"/>
              <wp:wrapTopAndBottom/>
              <wp:docPr id="7" name="Resim 7" descr="DungeonOfDooomControlle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geonOfDooomControllerClassDiagram"/>
                      <pic:cNvPicPr>
                        <a:picLocks noChangeAspect="1" noChangeArrowheads="1"/>
                      </pic:cNvPicPr>
                    </pic:nvPicPr>
                    <pic:blipFill>
                      <a:blip r:embed="rId11">
                        <a:extLst>
                          <a:ext uri="{28A0092B-C50C-407E-A947-70E740481C1C}">
                            <a14:useLocalDpi xmlns:a14="http://schemas.microsoft.com/office/drawing/2010/main" val="0"/>
                          </a:ext>
                        </a:extLst>
                      </a:blip>
                      <a:srcRect t="3885"/>
                      <a:stretch>
                        <a:fillRect/>
                      </a:stretch>
                    </pic:blipFill>
                    <pic:spPr bwMode="auto">
                      <a:xfrm>
                        <a:off x="0" y="0"/>
                        <a:ext cx="5476875" cy="7305675"/>
                      </a:xfrm>
                      <a:prstGeom prst="rect">
                        <a:avLst/>
                      </a:prstGeom>
                      <a:noFill/>
                    </pic:spPr>
                  </pic:pic>
                </a:graphicData>
              </a:graphic>
              <wp14:sizeRelH relativeFrom="page">
                <wp14:pctWidth>0</wp14:pctWidth>
              </wp14:sizeRelH>
              <wp14:sizeRelV relativeFrom="page">
                <wp14:pctHeight>0</wp14:pctHeight>
              </wp14:sizeRelV>
            </wp:anchor>
          </w:drawing>
        </w:r>
      </w:ins>
      <w:bookmarkEnd w:id="1723"/>
    </w:p>
    <w:p w14:paraId="2B53AF47" w14:textId="77777777" w:rsidR="006C717E" w:rsidRDefault="006C717E" w:rsidP="006E6ABF">
      <w:pPr>
        <w:rPr>
          <w:ins w:id="1726" w:author="Qian Zhou" w:date="2016-12-15T09:50:00Z"/>
        </w:rPr>
      </w:pPr>
    </w:p>
    <w:p w14:paraId="4477F0F0" w14:textId="6A85E697" w:rsidR="00DA0771" w:rsidRDefault="004649FF" w:rsidP="004649FF">
      <w:pPr>
        <w:pStyle w:val="figurestyle"/>
        <w:rPr>
          <w:ins w:id="1727" w:author="Qian Zhou" w:date="2016-12-15T09:50:00Z"/>
        </w:rPr>
      </w:pPr>
      <w:r>
        <w:t>Figure 2. Version 1 UML for server-side controllers and their services</w:t>
      </w:r>
    </w:p>
    <w:p w14:paraId="48630CDD" w14:textId="77777777" w:rsidR="00DA0771" w:rsidRDefault="00DA0771" w:rsidP="006E6ABF">
      <w:pPr>
        <w:rPr>
          <w:ins w:id="1728" w:author="Qian Zhou" w:date="2016-12-15T09:50:00Z"/>
        </w:rPr>
      </w:pPr>
    </w:p>
    <w:p w14:paraId="6F2F6DDB" w14:textId="77777777" w:rsidR="006C717E" w:rsidRDefault="006C717E" w:rsidP="006E6ABF"/>
    <w:p w14:paraId="09965DE0" w14:textId="77777777" w:rsidR="006C717E" w:rsidRDefault="006C717E" w:rsidP="006E6ABF"/>
    <w:p w14:paraId="689C22D4" w14:textId="77777777" w:rsidR="003566CB" w:rsidRDefault="003566CB" w:rsidP="006E6ABF"/>
    <w:p w14:paraId="48F111A8" w14:textId="77777777" w:rsidR="00304CB4" w:rsidRDefault="00D14AF3" w:rsidP="00CA0BAA">
      <w:pPr>
        <w:pStyle w:val="H2"/>
        <w:pPrChange w:id="1729" w:author="Mattsi" w:date="2016-12-15T09:50:00Z">
          <w:pPr/>
        </w:pPrChange>
      </w:pPr>
      <w:bookmarkStart w:id="1730" w:name="_Toc469560293"/>
      <w:r>
        <w:t xml:space="preserve">4.3 </w:t>
      </w:r>
      <w:r w:rsidR="00304CB4">
        <w:t>Server-Side Models &amp; Database</w:t>
      </w:r>
      <w:bookmarkEnd w:id="1730"/>
    </w:p>
    <w:p w14:paraId="633F306C" w14:textId="77777777" w:rsidR="00304CB4" w:rsidRDefault="00304CB4" w:rsidP="006E6ABF">
      <w:r>
        <w:rPr>
          <w:noProof/>
          <w:lang w:val="en-GB" w:eastAsia="en-GB"/>
        </w:rPr>
        <w:drawing>
          <wp:anchor distT="0" distB="0" distL="114300" distR="114300" simplePos="0" relativeHeight="251665408" behindDoc="0" locked="0" layoutInCell="1" allowOverlap="1" wp14:anchorId="256AB4C4" wp14:editId="4F0FA584">
            <wp:simplePos x="0" y="0"/>
            <wp:positionH relativeFrom="column">
              <wp:posOffset>-2540</wp:posOffset>
            </wp:positionH>
            <wp:positionV relativeFrom="paragraph">
              <wp:posOffset>2540</wp:posOffset>
            </wp:positionV>
            <wp:extent cx="5486400" cy="5581650"/>
            <wp:effectExtent l="0" t="0" r="0" b="0"/>
            <wp:wrapTopAndBottom/>
            <wp:docPr id="5" name="Resim 5" descr="DungeonOfDooomClassUm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geonOfDooomClassUml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anchor>
        </w:drawing>
      </w:r>
    </w:p>
    <w:p w14:paraId="0A3189A3" w14:textId="713C93A6" w:rsidR="006C717E" w:rsidRDefault="004649FF" w:rsidP="004649FF">
      <w:pPr>
        <w:pStyle w:val="figurestyle"/>
      </w:pPr>
      <w:r>
        <w:t>Figure 3. Version 1 UML for server-side models &amp; database layer</w:t>
      </w:r>
    </w:p>
    <w:p w14:paraId="2979E2FF" w14:textId="77777777" w:rsidR="006C717E" w:rsidRDefault="006C717E" w:rsidP="006E6ABF"/>
    <w:p w14:paraId="44060DA1" w14:textId="77777777" w:rsidR="006C717E" w:rsidRPr="00B93B18" w:rsidRDefault="008332F6" w:rsidP="00B93B18">
      <w:pPr>
        <w:pStyle w:val="Yazstilim"/>
      </w:pPr>
      <w:r>
        <w:t>After the development of</w:t>
      </w:r>
      <w:r w:rsidR="00B8689D">
        <w:t xml:space="preserve"> </w:t>
      </w:r>
      <w:r w:rsidR="00883E64">
        <w:t>UML</w:t>
      </w:r>
      <w:r w:rsidR="00B8689D">
        <w:t xml:space="preserve"> diagram</w:t>
      </w:r>
      <w:r w:rsidR="00B93B18">
        <w:t>s,</w:t>
      </w:r>
      <w:r w:rsidR="00B8689D">
        <w:t xml:space="preserve"> system </w:t>
      </w:r>
      <w:r w:rsidR="00180984">
        <w:t>is ready for</w:t>
      </w:r>
      <w:r w:rsidR="00B8689D">
        <w:t xml:space="preserve"> development. Now proper system components should be selected based on </w:t>
      </w:r>
      <w:r w:rsidR="00B93B18">
        <w:t>nonfunctional</w:t>
      </w:r>
      <w:r w:rsidR="00B8689D">
        <w:t xml:space="preserve"> requirements.</w:t>
      </w:r>
      <w:r w:rsidR="00DB3DC7">
        <w:t xml:space="preserve"> In </w:t>
      </w:r>
      <w:r w:rsidR="005D4C88">
        <w:t>third</w:t>
      </w:r>
      <w:r w:rsidR="00DB3DC7">
        <w:t xml:space="preserve"> </w:t>
      </w:r>
      <w:r w:rsidR="00B93B18">
        <w:t>sprint</w:t>
      </w:r>
      <w:r w:rsidR="00105D81">
        <w:t>,</w:t>
      </w:r>
    </w:p>
    <w:p w14:paraId="3745ADC9" w14:textId="4EC838C6" w:rsidR="00B8689D" w:rsidRDefault="00DB3DC7" w:rsidP="00B93B18">
      <w:pPr>
        <w:pStyle w:val="Yazstilim"/>
        <w:rPr>
          <w:ins w:id="1731" w:author="Mattsi" w:date="2016-12-15T09:50:00Z"/>
        </w:rPr>
      </w:pPr>
      <w:r>
        <w:t>Team</w:t>
      </w:r>
      <w:r w:rsidR="00105D81">
        <w:t xml:space="preserve"> discussed about</w:t>
      </w:r>
      <w:r w:rsidR="00B93B18">
        <w:t xml:space="preserve"> what languages, components should be used </w:t>
      </w:r>
      <w:r w:rsidR="004B1C85">
        <w:t>for</w:t>
      </w:r>
      <w:r w:rsidR="00B93B18">
        <w:t xml:space="preserve"> both front-end and back-end. Ho</w:t>
      </w:r>
      <w:r w:rsidR="00B244F2">
        <w:t>w should MVC</w:t>
      </w:r>
      <w:r w:rsidR="00B93B18">
        <w:t xml:space="preserve"> be implemented?</w:t>
      </w:r>
      <w:r w:rsidR="00105D81">
        <w:t xml:space="preserve"> Which database is more suitable for </w:t>
      </w:r>
      <w:ins w:id="1732" w:author="Qian Zhou" w:date="2016-12-15T09:50:00Z">
        <w:r w:rsidR="00105D81">
          <w:t>java connection?</w:t>
        </w:r>
      </w:ins>
      <w:del w:id="1733" w:author="Qian Zhou" w:date="2016-12-15T09:50:00Z">
        <w:r w:rsidR="009C4213">
          <w:delText>our requirements</w:delText>
        </w:r>
        <w:r w:rsidR="00105D81">
          <w:delText>?</w:delText>
        </w:r>
      </w:del>
      <w:r w:rsidR="00A21459">
        <w:t xml:space="preserve"> How</w:t>
      </w:r>
      <w:r w:rsidR="00455549">
        <w:t xml:space="preserve"> </w:t>
      </w:r>
      <w:del w:id="1734" w:author="Qian Zhou" w:date="2016-12-15T09:50:00Z">
        <w:r w:rsidR="00455549">
          <w:delText>s</w:delText>
        </w:r>
        <w:r w:rsidR="00E07A06">
          <w:delText xml:space="preserve">hould this </w:delText>
        </w:r>
      </w:del>
      <w:r w:rsidR="00E07A06">
        <w:t xml:space="preserve">design </w:t>
      </w:r>
      <w:del w:id="1735" w:author="Mattsi" w:date="2016-12-15T09:50:00Z">
        <w:r w:rsidR="00A21459">
          <w:delText xml:space="preserve">layouts should </w:delText>
        </w:r>
      </w:del>
      <w:r w:rsidR="00E07A06">
        <w:t>be implemented</w:t>
      </w:r>
      <w:del w:id="1736" w:author="Mattsi" w:date="2016-12-15T09:50:00Z">
        <w:r w:rsidR="00A21459">
          <w:delText>?</w:delText>
        </w:r>
        <w:r w:rsidR="00086458">
          <w:delText xml:space="preserve"> </w:delText>
        </w:r>
      </w:del>
      <w:ins w:id="1737" w:author="Mattsi" w:date="2016-12-15T09:50:00Z">
        <w:r w:rsidR="00E07A06">
          <w:t xml:space="preserve"> and with what technologies?</w:t>
        </w:r>
      </w:ins>
    </w:p>
    <w:p w14:paraId="0728B8C3" w14:textId="77777777" w:rsidR="00B8689D" w:rsidRDefault="00B8689D" w:rsidP="003566CB">
      <w:pPr>
        <w:rPr>
          <w:ins w:id="1738" w:author="Mattsi" w:date="2016-12-15T09:50:00Z"/>
        </w:rPr>
      </w:pPr>
    </w:p>
    <w:p w14:paraId="4044C1EB" w14:textId="77777777" w:rsidR="00B8689D" w:rsidRDefault="00B8689D" w:rsidP="003566CB">
      <w:pPr>
        <w:rPr>
          <w:ins w:id="1739" w:author="Mattsi" w:date="2016-12-15T09:50:00Z"/>
        </w:rPr>
      </w:pPr>
    </w:p>
    <w:p w14:paraId="28D02D3D" w14:textId="77777777" w:rsidR="00B8689D" w:rsidRDefault="00B8689D" w:rsidP="003566CB">
      <w:pPr>
        <w:rPr>
          <w:ins w:id="1740" w:author="Mattsi" w:date="2016-12-15T09:50:00Z"/>
        </w:rPr>
      </w:pPr>
    </w:p>
    <w:p w14:paraId="556440F8" w14:textId="77777777" w:rsidR="00B8689D" w:rsidRDefault="00B8689D" w:rsidP="003566CB">
      <w:pPr>
        <w:rPr>
          <w:ins w:id="1741" w:author="Mattsi" w:date="2016-12-15T09:50:00Z"/>
        </w:rPr>
      </w:pPr>
    </w:p>
    <w:p w14:paraId="021D52B3" w14:textId="77777777" w:rsidR="00B8689D" w:rsidRDefault="00B8689D" w:rsidP="003566CB">
      <w:pPr>
        <w:pPrChange w:id="1742" w:author="Mattsi" w:date="2016-12-15T09:50:00Z">
          <w:pPr>
            <w:pStyle w:val="Yazstilim"/>
          </w:pPr>
        </w:pPrChange>
      </w:pPr>
    </w:p>
    <w:p w14:paraId="39FA4005" w14:textId="77777777" w:rsidR="005D3AA9" w:rsidRDefault="005D3AA9" w:rsidP="003566CB"/>
    <w:p w14:paraId="5076D2FD" w14:textId="77777777" w:rsidR="003566CB" w:rsidRPr="00A4492F" w:rsidRDefault="001A21E7" w:rsidP="00CA0BAA">
      <w:pPr>
        <w:pStyle w:val="H1"/>
        <w:pPrChange w:id="1743" w:author="Mattsi" w:date="2016-12-15T09:50:00Z">
          <w:pPr/>
        </w:pPrChange>
      </w:pPr>
      <w:bookmarkStart w:id="1744" w:name="_Toc469560294"/>
      <w:r w:rsidRPr="00A4492F">
        <w:t xml:space="preserve">Defining </w:t>
      </w:r>
      <w:r w:rsidR="003566CB" w:rsidRPr="00A4492F">
        <w:t>Non-Functional Requirements</w:t>
      </w:r>
      <w:bookmarkEnd w:id="1744"/>
    </w:p>
    <w:p w14:paraId="79891636" w14:textId="77777777" w:rsidR="003566CB" w:rsidRPr="00B93B18" w:rsidRDefault="003566CB" w:rsidP="00B93B18">
      <w:pPr>
        <w:pStyle w:val="Yazstilim"/>
      </w:pPr>
      <w:r w:rsidRPr="00B93B18">
        <w:t>System consists of 3 components: Presentation layer, Business Logic Layer and Database Layer</w:t>
      </w:r>
    </w:p>
    <w:p w14:paraId="1B2621D0" w14:textId="77777777" w:rsidR="003566CB" w:rsidRPr="00B93B18" w:rsidRDefault="003566CB" w:rsidP="00B93B18">
      <w:pPr>
        <w:pStyle w:val="Yazstilim"/>
      </w:pPr>
      <w:r w:rsidRPr="00B93B18">
        <w:t>4.1 Database Layer has a MySQL database that contains information about players and score table (server side).</w:t>
      </w:r>
    </w:p>
    <w:p w14:paraId="20EBD659" w14:textId="7236E2B6" w:rsidR="003566CB" w:rsidRPr="00B93B18" w:rsidRDefault="003566CB" w:rsidP="00B93B18">
      <w:pPr>
        <w:pStyle w:val="Yazstilim"/>
      </w:pPr>
      <w:r w:rsidRPr="00B93B18">
        <w:t>4.2 Business Logic Layer contains Web services and Models of game’s components. These components will be written in Java (server side</w:t>
      </w:r>
      <w:del w:id="1745" w:author="Mattsi" w:date="2016-12-15T09:50:00Z">
        <w:r w:rsidRPr="00B93B18">
          <w:delText>).</w:delText>
        </w:r>
      </w:del>
      <w:ins w:id="1746" w:author="Mattsi" w:date="2016-12-15T09:50:00Z">
        <w:r w:rsidRPr="00B93B18">
          <w:t>)</w:t>
        </w:r>
        <w:r w:rsidR="00771CFF">
          <w:t xml:space="preserve"> using the Jersey API framework</w:t>
        </w:r>
        <w:r w:rsidRPr="00B93B18">
          <w:t>.</w:t>
        </w:r>
      </w:ins>
    </w:p>
    <w:p w14:paraId="128AC723" w14:textId="77777777" w:rsidR="003566CB" w:rsidRPr="00B93B18" w:rsidRDefault="003566CB" w:rsidP="00B93B18">
      <w:pPr>
        <w:pStyle w:val="Yazstilim"/>
      </w:pPr>
      <w:r w:rsidRPr="00B93B18">
        <w:t>4.3 Presentation Layer contains GUI (view) for the user and controllers that interact with the server via Web services. These components will be written in HTML5 &amp; CSS3 and JavaScript (client side).</w:t>
      </w:r>
    </w:p>
    <w:p w14:paraId="71064308" w14:textId="77777777" w:rsidR="006C717E" w:rsidRDefault="006C717E" w:rsidP="006E6ABF"/>
    <w:p w14:paraId="18468863" w14:textId="77777777" w:rsidR="005A3FB9" w:rsidRPr="00A4492F" w:rsidRDefault="005D3AA9" w:rsidP="00CA0BAA">
      <w:pPr>
        <w:pStyle w:val="H1"/>
        <w:pPrChange w:id="1747" w:author="Mattsi" w:date="2016-12-15T09:50:00Z">
          <w:pPr/>
        </w:pPrChange>
      </w:pPr>
      <w:bookmarkStart w:id="1748" w:name="_Toc469560295"/>
      <w:r w:rsidRPr="00A4492F">
        <w:t>Layouts</w:t>
      </w:r>
      <w:r w:rsidR="00281511" w:rsidRPr="00A4492F">
        <w:t xml:space="preserve"> of Design</w:t>
      </w:r>
      <w:bookmarkEnd w:id="1748"/>
    </w:p>
    <w:p w14:paraId="64EB08D1" w14:textId="77777777" w:rsidR="00546976" w:rsidRDefault="00546976" w:rsidP="006E6ABF">
      <w:pPr>
        <w:rPr>
          <w:ins w:id="1749" w:author="Mattsi" w:date="2016-12-15T09:50:00Z"/>
        </w:rPr>
      </w:pPr>
    </w:p>
    <w:p w14:paraId="27BE2560" w14:textId="77777777" w:rsidR="00281511" w:rsidRDefault="00546976" w:rsidP="00CA0BAA">
      <w:pPr>
        <w:pStyle w:val="H2"/>
        <w:pPrChange w:id="1750" w:author="Mattsi" w:date="2016-12-15T09:50:00Z">
          <w:pPr/>
        </w:pPrChange>
      </w:pPr>
      <w:bookmarkStart w:id="1751" w:name="_Toc469560296"/>
      <w:r>
        <w:t xml:space="preserve">1. Mock </w:t>
      </w:r>
      <w:r w:rsidR="00C830E0">
        <w:t>up</w:t>
      </w:r>
      <w:r>
        <w:t xml:space="preserve"> Design</w:t>
      </w:r>
      <w:bookmarkEnd w:id="1751"/>
    </w:p>
    <w:p w14:paraId="44AC997C" w14:textId="3AF125E2" w:rsidR="007455ED" w:rsidRDefault="007455ED" w:rsidP="007455ED">
      <w:pPr>
        <w:pStyle w:val="Yazstilim"/>
        <w:rPr>
          <w:rFonts w:ascii="Arial" w:hAnsi="Arial"/>
          <w:color w:val="006621"/>
          <w:sz w:val="21"/>
          <w:shd w:val="clear" w:color="auto" w:fill="FFFFFF"/>
          <w:rPrChange w:id="1752" w:author="Mattsi" w:date="2016-12-15T09:50:00Z">
            <w:rPr/>
          </w:rPrChange>
        </w:rPr>
      </w:pPr>
      <w:r>
        <w:t xml:space="preserve">In the </w:t>
      </w:r>
      <w:ins w:id="1753" w:author="Qian Zhou" w:date="2016-12-15T09:50:00Z">
        <w:r w:rsidR="001B1720">
          <w:t>4</w:t>
        </w:r>
      </w:ins>
      <w:del w:id="1754" w:author="Qian Zhou" w:date="2016-12-15T09:50:00Z">
        <w:r w:rsidR="00086458">
          <w:delText>3</w:delText>
        </w:r>
      </w:del>
      <w:r w:rsidR="00086458">
        <w:t>.</w:t>
      </w:r>
      <w:r>
        <w:t>sprint meeting, design alternatives are discussed.</w:t>
      </w:r>
      <w:r w:rsidR="00A84874">
        <w:t xml:space="preserve"> </w:t>
      </w:r>
      <w:del w:id="1755" w:author="Qian Zhou" w:date="2016-12-15T09:50:00Z">
        <w:r w:rsidR="00A84874">
          <w:delText xml:space="preserve"> Pages</w:delText>
        </w:r>
        <w:r>
          <w:delText xml:space="preserve"> should be user friendly. User should understand how to handle game</w:delText>
        </w:r>
        <w:r w:rsidR="00F941E8">
          <w:delText xml:space="preserve"> </w:delText>
        </w:r>
        <w:r w:rsidR="00C61FC9">
          <w:delText>easily</w:delText>
        </w:r>
        <w:r>
          <w:delText>.</w:delText>
        </w:r>
        <w:r w:rsidR="003876BD">
          <w:delText xml:space="preserve"> And for </w:delText>
        </w:r>
        <w:r w:rsidR="00E82582">
          <w:delText>team</w:delText>
        </w:r>
        <w:r w:rsidR="003876BD">
          <w:delText xml:space="preserve"> it should be easy to code.</w:delText>
        </w:r>
        <w:r w:rsidR="00FF1F84">
          <w:delText xml:space="preserve"> </w:delText>
        </w:r>
      </w:del>
      <w:r w:rsidR="00FF1F84">
        <w:t xml:space="preserve">Firstly simple drafts of design are drawn to the paper. Then </w:t>
      </w:r>
      <w:ins w:id="1756" w:author="Qian Zhou" w:date="2016-12-15T09:50:00Z">
        <w:r w:rsidR="00E27B9B">
          <w:t>drafts</w:t>
        </w:r>
      </w:ins>
      <w:del w:id="1757" w:author="Qian Zhou" w:date="2016-12-15T09:50:00Z">
        <w:r w:rsidR="00FF1F84">
          <w:delText xml:space="preserve">simple Mock Up tool is searched and </w:delText>
        </w:r>
        <w:r w:rsidR="00256595">
          <w:delText xml:space="preserve">these </w:delText>
        </w:r>
        <w:r w:rsidR="00847CD7">
          <w:delText>design</w:delText>
        </w:r>
        <w:r w:rsidR="00256595">
          <w:delText>s</w:delText>
        </w:r>
      </w:del>
      <w:r w:rsidR="00256595">
        <w:t xml:space="preserve"> are</w:t>
      </w:r>
      <w:r w:rsidR="00FF1F84">
        <w:t xml:space="preserve"> </w:t>
      </w:r>
      <w:ins w:id="1758" w:author="Qian Zhou" w:date="2016-12-15T09:50:00Z">
        <w:r w:rsidR="00E27B9B">
          <w:t>converted</w:t>
        </w:r>
      </w:ins>
      <w:del w:id="1759" w:author="Qian Zhou" w:date="2016-12-15T09:50:00Z">
        <w:r w:rsidR="00F3044F">
          <w:delText>conveyed</w:delText>
        </w:r>
      </w:del>
      <w:r w:rsidR="00FF1F84">
        <w:t xml:space="preserve"> in</w:t>
      </w:r>
      <w:r w:rsidR="001E4E45">
        <w:t>to</w:t>
      </w:r>
      <w:r w:rsidR="00FF1F84">
        <w:t xml:space="preserve"> </w:t>
      </w:r>
      <w:ins w:id="1760" w:author="Qian Zhou" w:date="2016-12-15T09:50:00Z">
        <w:r w:rsidR="00E27B9B">
          <w:t>simple figures.</w:t>
        </w:r>
      </w:ins>
      <w:del w:id="1761" w:author="Qian Zhou" w:date="2016-12-15T09:50:00Z">
        <w:r w:rsidR="00FF1F84">
          <w:delText>online mock up tool</w:delText>
        </w:r>
        <w:r w:rsidR="001E69BD">
          <w:delText xml:space="preserve"> to show client</w:delText>
        </w:r>
        <w:r w:rsidR="00BA7D1D">
          <w:delText>.</w:delText>
        </w:r>
        <w:r w:rsidR="00D44260" w:rsidRPr="00D44260">
          <w:rPr>
            <w:rFonts w:ascii="Arial" w:hAnsi="Arial" w:cs="Arial"/>
            <w:color w:val="006621"/>
            <w:sz w:val="21"/>
            <w:szCs w:val="21"/>
            <w:shd w:val="clear" w:color="auto" w:fill="FFFFFF"/>
          </w:rPr>
          <w:delText xml:space="preserve"> </w:delText>
        </w:r>
        <w:r w:rsidR="00A4492F">
          <w:fldChar w:fldCharType="begin"/>
        </w:r>
        <w:r w:rsidR="00A4492F">
          <w:delInstrText xml:space="preserve"> HYPERLINK "https://moqups.com/" </w:delInstrText>
        </w:r>
        <w:r w:rsidR="00A4492F">
          <w:fldChar w:fldCharType="separate"/>
        </w:r>
        <w:r w:rsidR="00757BC1" w:rsidRPr="0080404C">
          <w:rPr>
            <w:rStyle w:val="Hyperlink"/>
            <w:rFonts w:ascii="Arial" w:hAnsi="Arial" w:cs="Arial"/>
            <w:sz w:val="21"/>
            <w:szCs w:val="21"/>
            <w:shd w:val="clear" w:color="auto" w:fill="FFFFFF"/>
          </w:rPr>
          <w:delText>https://moqups.com/</w:delText>
        </w:r>
        <w:r w:rsidR="00A4492F">
          <w:rPr>
            <w:rStyle w:val="Hyperlink"/>
            <w:rFonts w:ascii="Arial" w:hAnsi="Arial" w:cs="Arial"/>
            <w:sz w:val="21"/>
            <w:szCs w:val="21"/>
            <w:shd w:val="clear" w:color="auto" w:fill="FFFFFF"/>
          </w:rPr>
          <w:fldChar w:fldCharType="end"/>
        </w:r>
      </w:del>
    </w:p>
    <w:p w14:paraId="2C88FA12" w14:textId="77777777" w:rsidR="00757BC1" w:rsidRPr="00757BC1" w:rsidRDefault="00757BC1" w:rsidP="00757BC1"/>
    <w:p w14:paraId="1DEE5E15" w14:textId="56114AAD" w:rsidR="005D3AA9" w:rsidRDefault="00CE18D4" w:rsidP="006E6ABF">
      <w:pPr>
        <w:rPr>
          <w:del w:id="1762" w:author="Qian Zhou" w:date="2016-12-15T09:50:00Z"/>
        </w:rPr>
      </w:pPr>
      <w:r>
        <w:t>Login</w:t>
      </w:r>
      <w:ins w:id="1763" w:author="Qian Zhou" w:date="2016-12-15T09:50:00Z">
        <w:r w:rsidR="006443F6">
          <w:t>/</w:t>
        </w:r>
      </w:ins>
      <w:del w:id="1764" w:author="Qian Zhou" w:date="2016-12-15T09:50:00Z">
        <w:r>
          <w:delText xml:space="preserve"> Form                                                                                   </w:delText>
        </w:r>
        <w:r w:rsidR="00F279FF">
          <w:delText xml:space="preserve">      </w:delText>
        </w:r>
      </w:del>
      <w:r>
        <w:t>Registration Form</w:t>
      </w:r>
      <w:ins w:id="1765" w:author="Qian Zhou" w:date="2016-12-15T09:50:00Z">
        <w:r w:rsidR="00DA0771">
          <w:tab/>
        </w:r>
        <w:r w:rsidR="00DA0771">
          <w:tab/>
        </w:r>
        <w:r w:rsidR="00DA0771">
          <w:tab/>
        </w:r>
        <w:r w:rsidR="00DA0771">
          <w:tab/>
        </w:r>
        <w:r w:rsidR="006443F6">
          <w:t xml:space="preserve">Score </w:t>
        </w:r>
      </w:ins>
      <w:del w:id="1766" w:author="Qian Zhou" w:date="2016-12-15T09:50:00Z">
        <w:r>
          <w:delText xml:space="preserve">                                                                   </w:delText>
        </w:r>
      </w:del>
    </w:p>
    <w:p w14:paraId="5C9C016D" w14:textId="77777777" w:rsidR="00CE18D4" w:rsidRDefault="00CE18D4" w:rsidP="006E6ABF">
      <w:pPr>
        <w:rPr>
          <w:del w:id="1767" w:author="Qian Zhou" w:date="2016-12-15T09:50:00Z"/>
        </w:rPr>
      </w:pPr>
    </w:p>
    <w:p w14:paraId="706ABE7D" w14:textId="77777777" w:rsidR="005D3AA9" w:rsidRDefault="00F279FF" w:rsidP="00DA0771">
      <w:pPr>
        <w:ind w:left="720" w:firstLine="720"/>
        <w:rPr>
          <w:ins w:id="1768" w:author="Qian Zhou" w:date="2016-12-15T09:50:00Z"/>
        </w:rPr>
      </w:pPr>
      <w:del w:id="1769" w:author="Qian Zhou" w:date="2016-12-15T09:50:00Z">
        <w:r w:rsidRPr="00470195">
          <w:rPr>
            <w:noProof/>
            <w:lang w:val="en-GB" w:eastAsia="en-GB"/>
          </w:rPr>
          <w:drawing>
            <wp:anchor distT="0" distB="0" distL="114300" distR="114300" simplePos="0" relativeHeight="251658240" behindDoc="1" locked="0" layoutInCell="1" allowOverlap="1" wp14:anchorId="18FCB093" wp14:editId="310EAEB3">
              <wp:simplePos x="0" y="0"/>
              <wp:positionH relativeFrom="column">
                <wp:posOffset>-855345</wp:posOffset>
              </wp:positionH>
              <wp:positionV relativeFrom="paragraph">
                <wp:posOffset>202565</wp:posOffset>
              </wp:positionV>
              <wp:extent cx="3348990" cy="3279775"/>
              <wp:effectExtent l="19050" t="19050" r="22860" b="15875"/>
              <wp:wrapTight wrapText="bothSides">
                <wp:wrapPolygon edited="0">
                  <wp:start x="-123" y="-125"/>
                  <wp:lineTo x="-123" y="21579"/>
                  <wp:lineTo x="21625" y="21579"/>
                  <wp:lineTo x="21625" y="-125"/>
                  <wp:lineTo x="-123" y="-125"/>
                </wp:wrapPolygon>
              </wp:wrapTight>
              <wp:docPr id="11" name="Resim 11" descr="C:\Users\selin\Desktop\mock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lin\Desktop\mockup\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8990" cy="3279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470195">
          <w:rPr>
            <w:noProof/>
            <w:lang w:val="en-GB" w:eastAsia="en-GB"/>
          </w:rPr>
          <w:drawing>
            <wp:anchor distT="0" distB="0" distL="114300" distR="114300" simplePos="0" relativeHeight="251659264" behindDoc="1" locked="0" layoutInCell="1" allowOverlap="1" wp14:anchorId="1B50E4D1" wp14:editId="0966ECF6">
              <wp:simplePos x="0" y="0"/>
              <wp:positionH relativeFrom="column">
                <wp:posOffset>2842260</wp:posOffset>
              </wp:positionH>
              <wp:positionV relativeFrom="paragraph">
                <wp:posOffset>202565</wp:posOffset>
              </wp:positionV>
              <wp:extent cx="3229610" cy="3279775"/>
              <wp:effectExtent l="19050" t="19050" r="27940" b="15875"/>
              <wp:wrapTight wrapText="bothSides">
                <wp:wrapPolygon edited="0">
                  <wp:start x="-127" y="-125"/>
                  <wp:lineTo x="-127" y="21579"/>
                  <wp:lineTo x="21659" y="21579"/>
                  <wp:lineTo x="21659" y="-125"/>
                  <wp:lineTo x="-127" y="-125"/>
                </wp:wrapPolygon>
              </wp:wrapTight>
              <wp:docPr id="12" name="Resim 12" descr="C:\Users\selin\Desktop\mocku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lin\Desktop\mockup\signu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9610" cy="3279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delText xml:space="preserve">Figure 1.Login </w:delText>
        </w:r>
      </w:del>
      <w:r>
        <w:t xml:space="preserve">Layout                          </w:t>
      </w:r>
    </w:p>
    <w:p w14:paraId="4A1AB3FA" w14:textId="77777777" w:rsidR="00CE18D4" w:rsidRPr="00DA0771" w:rsidRDefault="006443F6" w:rsidP="006E6ABF">
      <w:pPr>
        <w:rPr>
          <w:ins w:id="1770" w:author="Qian Zhou" w:date="2016-12-15T09:50:00Z"/>
        </w:rPr>
      </w:pPr>
      <w:ins w:id="1771" w:author="Qian Zhou" w:date="2016-12-15T09:50:00Z">
        <w:r>
          <w:rPr>
            <w:noProof/>
            <w:lang w:val="en-GB" w:eastAsia="en-GB"/>
          </w:rPr>
          <w:drawing>
            <wp:inline distT="0" distB="0" distL="0" distR="0" wp14:anchorId="7D774D51" wp14:editId="64DE11E9">
              <wp:extent cx="2922905" cy="2999740"/>
              <wp:effectExtent l="0" t="0" r="0" b="0"/>
              <wp:docPr id="17" name="Resim 4" descr="Scor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T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2905" cy="2999740"/>
                      </a:xfrm>
                      <a:prstGeom prst="rect">
                        <a:avLst/>
                      </a:prstGeom>
                      <a:noFill/>
                      <a:ln>
                        <a:noFill/>
                      </a:ln>
                    </pic:spPr>
                  </pic:pic>
                </a:graphicData>
              </a:graphic>
            </wp:inline>
          </w:drawing>
        </w:r>
        <w:r w:rsidR="00DA0771">
          <w:rPr>
            <w:noProof/>
            <w:lang w:eastAsia="zh-CN"/>
          </w:rPr>
          <w:t xml:space="preserve">    </w:t>
        </w:r>
        <w:r>
          <w:rPr>
            <w:noProof/>
            <w:lang w:val="en-GB" w:eastAsia="en-GB"/>
          </w:rPr>
          <w:drawing>
            <wp:inline distT="0" distB="0" distL="0" distR="0" wp14:anchorId="366210A8" wp14:editId="6B25BDEB">
              <wp:extent cx="2916849" cy="2943225"/>
              <wp:effectExtent l="0" t="0" r="0" b="0"/>
              <wp:docPr id="18" name="Resim 3"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p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8905" cy="2945300"/>
                      </a:xfrm>
                      <a:prstGeom prst="rect">
                        <a:avLst/>
                      </a:prstGeom>
                      <a:noFill/>
                      <a:ln>
                        <a:noFill/>
                      </a:ln>
                    </pic:spPr>
                  </pic:pic>
                </a:graphicData>
              </a:graphic>
            </wp:inline>
          </w:drawing>
        </w:r>
      </w:ins>
    </w:p>
    <w:p w14:paraId="67EF9C78" w14:textId="2A1A3806" w:rsidR="006C717E" w:rsidRDefault="00F279FF" w:rsidP="004649FF">
      <w:pPr>
        <w:pStyle w:val="figurestyle"/>
        <w:ind w:firstLine="720"/>
        <w:jc w:val="left"/>
        <w:rPr>
          <w:del w:id="1772" w:author="Qian Zhou" w:date="2016-12-15T09:50:00Z"/>
        </w:rPr>
      </w:pPr>
      <w:del w:id="1773" w:author="Qian Zhou" w:date="2016-12-15T09:50:00Z">
        <w:r>
          <w:delText xml:space="preserve">                                   </w:delText>
        </w:r>
        <w:r w:rsidR="009B350D">
          <w:delText xml:space="preserve">    </w:delText>
        </w:r>
      </w:del>
      <w:r w:rsidRPr="00A14C2D">
        <w:rPr>
          <w:rPrChange w:id="1774" w:author="Qian Zhou" w:date="2016-12-15T09:50:00Z">
            <w:rPr/>
          </w:rPrChange>
        </w:rPr>
        <w:t xml:space="preserve">Figure </w:t>
      </w:r>
      <w:r w:rsidR="0074719D">
        <w:t>4</w:t>
      </w:r>
      <w:ins w:id="1775" w:author="Qian Zhou" w:date="2016-12-15T09:50:00Z">
        <w:r w:rsidR="006443F6" w:rsidRPr="00A14C2D">
          <w:t>.</w:t>
        </w:r>
        <w:r w:rsidR="00DA0771" w:rsidRPr="00A14C2D">
          <w:t xml:space="preserve"> </w:t>
        </w:r>
        <w:r w:rsidR="006443F6" w:rsidRPr="00A14C2D">
          <w:t xml:space="preserve">Login and </w:t>
        </w:r>
      </w:ins>
      <w:del w:id="1776" w:author="Qian Zhou" w:date="2016-12-15T09:50:00Z">
        <w:r>
          <w:delText>2.</w:delText>
        </w:r>
      </w:del>
      <w:r w:rsidRPr="00A14C2D">
        <w:rPr>
          <w:rPrChange w:id="1777" w:author="Qian Zhou" w:date="2016-12-15T09:50:00Z">
            <w:rPr/>
          </w:rPrChange>
        </w:rPr>
        <w:t>Registration</w:t>
      </w:r>
      <w:r w:rsidR="009B350D" w:rsidRPr="00A14C2D">
        <w:rPr>
          <w:rPrChange w:id="1778" w:author="Qian Zhou" w:date="2016-12-15T09:50:00Z">
            <w:rPr/>
          </w:rPrChange>
        </w:rPr>
        <w:t xml:space="preserve"> </w:t>
      </w:r>
      <w:r w:rsidRPr="00A14C2D">
        <w:rPr>
          <w:rPrChange w:id="1779" w:author="Qian Zhou" w:date="2016-12-15T09:50:00Z">
            <w:rPr/>
          </w:rPrChange>
        </w:rPr>
        <w:t>Layout</w:t>
      </w:r>
      <w:ins w:id="1780" w:author="Qian Zhou" w:date="2016-12-15T09:50:00Z">
        <w:r w:rsidR="006443F6" w:rsidRPr="00A14C2D">
          <w:t xml:space="preserve">                    </w:t>
        </w:r>
        <w:r w:rsidR="00A14C2D">
          <w:tab/>
        </w:r>
        <w:r w:rsidR="00A14C2D">
          <w:tab/>
          <w:t xml:space="preserve">     </w:t>
        </w:r>
      </w:ins>
    </w:p>
    <w:p w14:paraId="6E529AAE" w14:textId="77777777" w:rsidR="00CE18D4" w:rsidRDefault="00CE18D4" w:rsidP="004649FF">
      <w:pPr>
        <w:pStyle w:val="figurestyle"/>
        <w:ind w:firstLine="720"/>
        <w:jc w:val="left"/>
        <w:rPr>
          <w:del w:id="1781" w:author="Qian Zhou" w:date="2016-12-15T09:50:00Z"/>
          <w:rFonts w:cs="Calibri"/>
          <w:sz w:val="22"/>
          <w:szCs w:val="22"/>
        </w:rPr>
      </w:pPr>
    </w:p>
    <w:p w14:paraId="72050569" w14:textId="77777777" w:rsidR="005A3FB9" w:rsidRDefault="00F279FF" w:rsidP="004649FF">
      <w:pPr>
        <w:pStyle w:val="figurestyle"/>
        <w:ind w:firstLine="720"/>
        <w:jc w:val="left"/>
        <w:rPr>
          <w:del w:id="1782" w:author="Qian Zhou" w:date="2016-12-15T09:50:00Z"/>
          <w:rFonts w:cs="Calibri"/>
          <w:sz w:val="22"/>
          <w:szCs w:val="22"/>
        </w:rPr>
      </w:pPr>
      <w:del w:id="1783" w:author="Qian Zhou" w:date="2016-12-15T09:50:00Z">
        <w:r>
          <w:rPr>
            <w:rFonts w:cs="Calibri"/>
            <w:sz w:val="22"/>
            <w:szCs w:val="22"/>
          </w:rPr>
          <w:delText xml:space="preserve"> </w:delText>
        </w:r>
      </w:del>
    </w:p>
    <w:p w14:paraId="45AD8541" w14:textId="77777777" w:rsidR="005A3FB9" w:rsidRDefault="005A3FB9" w:rsidP="004649FF">
      <w:pPr>
        <w:pStyle w:val="figurestyle"/>
        <w:ind w:firstLine="720"/>
        <w:jc w:val="left"/>
        <w:rPr>
          <w:del w:id="1784" w:author="Qian Zhou" w:date="2016-12-15T09:50:00Z"/>
          <w:rFonts w:cs="Calibri"/>
          <w:sz w:val="22"/>
          <w:szCs w:val="22"/>
        </w:rPr>
      </w:pPr>
    </w:p>
    <w:p w14:paraId="2CDDEF0C" w14:textId="77777777" w:rsidR="00CE18D4" w:rsidRDefault="00CE18D4" w:rsidP="004649FF">
      <w:pPr>
        <w:pStyle w:val="figurestyle"/>
        <w:ind w:firstLine="720"/>
        <w:jc w:val="left"/>
        <w:rPr>
          <w:del w:id="1785" w:author="Qian Zhou" w:date="2016-12-15T09:50:00Z"/>
          <w:rFonts w:cs="Calibri"/>
          <w:sz w:val="22"/>
          <w:szCs w:val="22"/>
        </w:rPr>
      </w:pPr>
    </w:p>
    <w:p w14:paraId="5928706E" w14:textId="77777777" w:rsidR="00F164DB" w:rsidRDefault="00F164DB" w:rsidP="004649FF">
      <w:pPr>
        <w:pStyle w:val="figurestyle"/>
        <w:ind w:firstLine="720"/>
        <w:jc w:val="left"/>
        <w:rPr>
          <w:del w:id="1786" w:author="Qian Zhou" w:date="2016-12-15T09:50:00Z"/>
          <w:rFonts w:cs="Calibri"/>
          <w:sz w:val="22"/>
          <w:szCs w:val="22"/>
        </w:rPr>
      </w:pPr>
    </w:p>
    <w:p w14:paraId="7F6E1A54" w14:textId="77777777" w:rsidR="00CE18D4" w:rsidRDefault="005A3FB9" w:rsidP="004649FF">
      <w:pPr>
        <w:pStyle w:val="figurestyle"/>
        <w:ind w:firstLine="720"/>
        <w:jc w:val="left"/>
        <w:rPr>
          <w:del w:id="1787" w:author="Qian Zhou" w:date="2016-12-15T09:50:00Z"/>
          <w:rFonts w:cs="Calibri"/>
          <w:sz w:val="22"/>
          <w:szCs w:val="22"/>
        </w:rPr>
      </w:pPr>
      <w:del w:id="1788" w:author="Qian Zhou" w:date="2016-12-15T09:50:00Z">
        <w:r>
          <w:rPr>
            <w:rFonts w:cs="Calibri"/>
            <w:sz w:val="22"/>
            <w:szCs w:val="22"/>
          </w:rPr>
          <w:delText xml:space="preserve">               Score Table</w:delText>
        </w:r>
      </w:del>
    </w:p>
    <w:p w14:paraId="3DF4F7B6" w14:textId="77777777" w:rsidR="00CE18D4" w:rsidRDefault="005A3FB9" w:rsidP="004649FF">
      <w:pPr>
        <w:pStyle w:val="figurestyle"/>
        <w:ind w:firstLine="720"/>
        <w:jc w:val="left"/>
        <w:rPr>
          <w:del w:id="1789" w:author="Qian Zhou" w:date="2016-12-15T09:50:00Z"/>
          <w:rFonts w:cs="Calibri"/>
          <w:sz w:val="22"/>
          <w:szCs w:val="22"/>
        </w:rPr>
      </w:pPr>
      <w:del w:id="1790" w:author="Qian Zhou" w:date="2016-12-15T09:50:00Z">
        <w:r>
          <w:rPr>
            <w:bCs/>
            <w:i/>
            <w:iCs/>
            <w:noProof/>
            <w:color w:val="FF0000"/>
            <w:lang w:val="en-GB" w:eastAsia="en-GB"/>
          </w:rPr>
          <w:drawing>
            <wp:anchor distT="0" distB="0" distL="114300" distR="114300" simplePos="0" relativeHeight="251660288" behindDoc="1" locked="0" layoutInCell="1" allowOverlap="1" wp14:anchorId="4C9D5456" wp14:editId="4AB93F35">
              <wp:simplePos x="0" y="0"/>
              <wp:positionH relativeFrom="column">
                <wp:posOffset>-534035</wp:posOffset>
              </wp:positionH>
              <wp:positionV relativeFrom="paragraph">
                <wp:posOffset>69850</wp:posOffset>
              </wp:positionV>
              <wp:extent cx="2891790" cy="2731770"/>
              <wp:effectExtent l="19050" t="19050" r="22860" b="11430"/>
              <wp:wrapTight wrapText="bothSides">
                <wp:wrapPolygon edited="0">
                  <wp:start x="-142" y="-151"/>
                  <wp:lineTo x="-142" y="21540"/>
                  <wp:lineTo x="21628" y="21540"/>
                  <wp:lineTo x="21628" y="-151"/>
                  <wp:lineTo x="-142" y="-151"/>
                </wp:wrapPolygon>
              </wp:wrapTight>
              <wp:docPr id="13" name="Resim 13" descr="C:\Users\selin\Desktop\mockup\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lin\Desktop\mockup\scoretab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1790" cy="27317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del>
    </w:p>
    <w:p w14:paraId="79CFC9DF" w14:textId="77777777" w:rsidR="00CE18D4" w:rsidRDefault="00CE18D4" w:rsidP="004649FF">
      <w:pPr>
        <w:pStyle w:val="figurestyle"/>
        <w:ind w:firstLine="720"/>
        <w:jc w:val="left"/>
        <w:rPr>
          <w:del w:id="1791" w:author="Qian Zhou" w:date="2016-12-15T09:50:00Z"/>
          <w:rFonts w:cs="Calibri"/>
          <w:sz w:val="22"/>
          <w:szCs w:val="22"/>
        </w:rPr>
      </w:pPr>
    </w:p>
    <w:p w14:paraId="3380582A" w14:textId="77777777" w:rsidR="00CE18D4" w:rsidRDefault="00CE18D4" w:rsidP="004649FF">
      <w:pPr>
        <w:pStyle w:val="figurestyle"/>
        <w:ind w:firstLine="720"/>
        <w:jc w:val="left"/>
        <w:rPr>
          <w:del w:id="1792" w:author="Qian Zhou" w:date="2016-12-15T09:50:00Z"/>
          <w:rFonts w:cs="Calibri"/>
          <w:sz w:val="22"/>
          <w:szCs w:val="22"/>
        </w:rPr>
      </w:pPr>
    </w:p>
    <w:p w14:paraId="5DC30950" w14:textId="77777777" w:rsidR="00CE18D4" w:rsidRDefault="00CE18D4" w:rsidP="004649FF">
      <w:pPr>
        <w:pStyle w:val="figurestyle"/>
        <w:ind w:firstLine="720"/>
        <w:jc w:val="left"/>
        <w:rPr>
          <w:del w:id="1793" w:author="Qian Zhou" w:date="2016-12-15T09:50:00Z"/>
          <w:rFonts w:cs="Calibri"/>
          <w:sz w:val="22"/>
          <w:szCs w:val="22"/>
        </w:rPr>
      </w:pPr>
    </w:p>
    <w:p w14:paraId="1E493BE6" w14:textId="77777777" w:rsidR="00CE18D4" w:rsidRDefault="00CE18D4" w:rsidP="004649FF">
      <w:pPr>
        <w:pStyle w:val="figurestyle"/>
        <w:ind w:firstLine="720"/>
        <w:jc w:val="left"/>
        <w:rPr>
          <w:del w:id="1794" w:author="Qian Zhou" w:date="2016-12-15T09:50:00Z"/>
          <w:rFonts w:cs="Calibri"/>
          <w:sz w:val="22"/>
          <w:szCs w:val="22"/>
        </w:rPr>
      </w:pPr>
    </w:p>
    <w:p w14:paraId="7A8BA75D" w14:textId="77777777" w:rsidR="00CE18D4" w:rsidRDefault="00CE18D4" w:rsidP="004649FF">
      <w:pPr>
        <w:pStyle w:val="figurestyle"/>
        <w:ind w:firstLine="720"/>
        <w:jc w:val="left"/>
        <w:rPr>
          <w:del w:id="1795" w:author="Qian Zhou" w:date="2016-12-15T09:50:00Z"/>
          <w:rFonts w:cs="Calibri"/>
          <w:sz w:val="22"/>
          <w:szCs w:val="22"/>
        </w:rPr>
      </w:pPr>
    </w:p>
    <w:p w14:paraId="5AA09F8F" w14:textId="77777777" w:rsidR="00CE18D4" w:rsidRDefault="00CE18D4" w:rsidP="004649FF">
      <w:pPr>
        <w:pStyle w:val="figurestyle"/>
        <w:ind w:firstLine="720"/>
        <w:jc w:val="left"/>
        <w:rPr>
          <w:del w:id="1796" w:author="Qian Zhou" w:date="2016-12-15T09:50:00Z"/>
          <w:rFonts w:cs="Calibri"/>
          <w:sz w:val="22"/>
          <w:szCs w:val="22"/>
        </w:rPr>
      </w:pPr>
    </w:p>
    <w:p w14:paraId="5F1605B1" w14:textId="77777777" w:rsidR="00CE18D4" w:rsidRDefault="00CE18D4" w:rsidP="004649FF">
      <w:pPr>
        <w:pStyle w:val="figurestyle"/>
        <w:ind w:firstLine="720"/>
        <w:jc w:val="left"/>
        <w:rPr>
          <w:del w:id="1797" w:author="Qian Zhou" w:date="2016-12-15T09:50:00Z"/>
          <w:rFonts w:cs="Calibri"/>
          <w:sz w:val="22"/>
          <w:szCs w:val="22"/>
        </w:rPr>
      </w:pPr>
    </w:p>
    <w:p w14:paraId="6AE541D9" w14:textId="77777777" w:rsidR="00CE18D4" w:rsidRDefault="00CE18D4" w:rsidP="004649FF">
      <w:pPr>
        <w:pStyle w:val="figurestyle"/>
        <w:ind w:firstLine="720"/>
        <w:jc w:val="left"/>
        <w:rPr>
          <w:del w:id="1798" w:author="Qian Zhou" w:date="2016-12-15T09:50:00Z"/>
          <w:rFonts w:cs="Calibri"/>
          <w:sz w:val="22"/>
          <w:szCs w:val="22"/>
        </w:rPr>
      </w:pPr>
    </w:p>
    <w:p w14:paraId="781C06E8" w14:textId="77777777" w:rsidR="00CE18D4" w:rsidRDefault="00CE18D4" w:rsidP="004649FF">
      <w:pPr>
        <w:pStyle w:val="figurestyle"/>
        <w:ind w:firstLine="720"/>
        <w:jc w:val="left"/>
        <w:rPr>
          <w:del w:id="1799" w:author="Qian Zhou" w:date="2016-12-15T09:50:00Z"/>
          <w:rFonts w:cs="Calibri"/>
          <w:sz w:val="22"/>
          <w:szCs w:val="22"/>
        </w:rPr>
      </w:pPr>
    </w:p>
    <w:p w14:paraId="6641F3D5" w14:textId="77777777" w:rsidR="00CE18D4" w:rsidRDefault="00CE18D4" w:rsidP="004649FF">
      <w:pPr>
        <w:pStyle w:val="figurestyle"/>
        <w:ind w:firstLine="720"/>
        <w:jc w:val="left"/>
        <w:rPr>
          <w:del w:id="1800" w:author="Qian Zhou" w:date="2016-12-15T09:50:00Z"/>
          <w:rFonts w:cs="Calibri"/>
          <w:sz w:val="22"/>
          <w:szCs w:val="22"/>
        </w:rPr>
      </w:pPr>
    </w:p>
    <w:p w14:paraId="0B340E78" w14:textId="77777777" w:rsidR="00CE18D4" w:rsidRDefault="00CE18D4" w:rsidP="004649FF">
      <w:pPr>
        <w:pStyle w:val="figurestyle"/>
        <w:ind w:firstLine="720"/>
        <w:jc w:val="left"/>
        <w:rPr>
          <w:del w:id="1801" w:author="Qian Zhou" w:date="2016-12-15T09:50:00Z"/>
          <w:rFonts w:cs="Calibri"/>
          <w:sz w:val="22"/>
          <w:szCs w:val="22"/>
        </w:rPr>
      </w:pPr>
    </w:p>
    <w:p w14:paraId="671BCE22" w14:textId="77777777" w:rsidR="00CE18D4" w:rsidRDefault="00CE18D4" w:rsidP="004649FF">
      <w:pPr>
        <w:pStyle w:val="figurestyle"/>
        <w:ind w:firstLine="720"/>
        <w:jc w:val="left"/>
        <w:rPr>
          <w:del w:id="1802" w:author="Qian Zhou" w:date="2016-12-15T09:50:00Z"/>
          <w:rFonts w:cs="Calibri"/>
          <w:sz w:val="22"/>
          <w:szCs w:val="22"/>
        </w:rPr>
      </w:pPr>
    </w:p>
    <w:p w14:paraId="30BFE590" w14:textId="77777777" w:rsidR="00CE18D4" w:rsidRDefault="00CE18D4" w:rsidP="004649FF">
      <w:pPr>
        <w:pStyle w:val="figurestyle"/>
        <w:ind w:firstLine="720"/>
        <w:jc w:val="left"/>
        <w:rPr>
          <w:del w:id="1803" w:author="Qian Zhou" w:date="2016-12-15T09:50:00Z"/>
          <w:rFonts w:cs="Calibri"/>
          <w:sz w:val="22"/>
          <w:szCs w:val="22"/>
        </w:rPr>
      </w:pPr>
    </w:p>
    <w:p w14:paraId="4CD69EC7" w14:textId="77777777" w:rsidR="00CE18D4" w:rsidRDefault="00CE18D4" w:rsidP="004649FF">
      <w:pPr>
        <w:pStyle w:val="figurestyle"/>
        <w:ind w:firstLine="720"/>
        <w:jc w:val="left"/>
        <w:rPr>
          <w:del w:id="1804" w:author="Qian Zhou" w:date="2016-12-15T09:50:00Z"/>
          <w:rFonts w:cs="Calibri"/>
          <w:sz w:val="22"/>
          <w:szCs w:val="22"/>
        </w:rPr>
      </w:pPr>
    </w:p>
    <w:p w14:paraId="60960D7C" w14:textId="77777777" w:rsidR="00CE18D4" w:rsidRDefault="00CE18D4" w:rsidP="004649FF">
      <w:pPr>
        <w:pStyle w:val="figurestyle"/>
        <w:ind w:firstLine="720"/>
        <w:jc w:val="left"/>
        <w:rPr>
          <w:del w:id="1805" w:author="Qian Zhou" w:date="2016-12-15T09:50:00Z"/>
          <w:rFonts w:cs="Calibri"/>
          <w:sz w:val="22"/>
          <w:szCs w:val="22"/>
        </w:rPr>
      </w:pPr>
    </w:p>
    <w:p w14:paraId="77903C0A" w14:textId="77777777" w:rsidR="00CE18D4" w:rsidRDefault="00CE18D4" w:rsidP="004649FF">
      <w:pPr>
        <w:pStyle w:val="figurestyle"/>
        <w:ind w:firstLine="720"/>
        <w:jc w:val="left"/>
        <w:rPr>
          <w:del w:id="1806" w:author="Qian Zhou" w:date="2016-12-15T09:50:00Z"/>
          <w:rFonts w:cs="Calibri"/>
          <w:sz w:val="22"/>
          <w:szCs w:val="22"/>
        </w:rPr>
      </w:pPr>
    </w:p>
    <w:p w14:paraId="735C3E58" w14:textId="28047748" w:rsidR="005A3FB9" w:rsidRPr="00A14C2D" w:rsidRDefault="00F164DB" w:rsidP="004649FF">
      <w:pPr>
        <w:pStyle w:val="figurestyle"/>
        <w:ind w:firstLine="720"/>
        <w:jc w:val="left"/>
        <w:rPr>
          <w:rPrChange w:id="1807" w:author="Qian Zhou" w:date="2016-12-15T09:50:00Z">
            <w:rPr>
              <w:rFonts w:cs="Calibri"/>
              <w:sz w:val="22"/>
              <w:szCs w:val="22"/>
            </w:rPr>
          </w:rPrChange>
        </w:rPr>
        <w:pPrChange w:id="1808" w:author="Qian Zhou" w:date="2016-12-15T09:50:00Z">
          <w:pPr/>
        </w:pPrChange>
      </w:pPr>
      <w:r w:rsidRPr="00A14C2D">
        <w:rPr>
          <w:rPrChange w:id="1809" w:author="Qian Zhou" w:date="2016-12-15T09:50:00Z">
            <w:rPr>
              <w:rFonts w:cs="Calibri"/>
              <w:sz w:val="22"/>
              <w:szCs w:val="22"/>
            </w:rPr>
          </w:rPrChange>
        </w:rPr>
        <w:t xml:space="preserve">Figure </w:t>
      </w:r>
      <w:r w:rsidR="0074719D">
        <w:t>5</w:t>
      </w:r>
      <w:del w:id="1810" w:author="Qian Zhou" w:date="2016-12-15T09:50:00Z">
        <w:r>
          <w:rPr>
            <w:rFonts w:cs="Calibri"/>
            <w:sz w:val="22"/>
            <w:szCs w:val="22"/>
          </w:rPr>
          <w:delText>3</w:delText>
        </w:r>
      </w:del>
      <w:r w:rsidRPr="00A14C2D">
        <w:rPr>
          <w:rPrChange w:id="1811" w:author="Qian Zhou" w:date="2016-12-15T09:50:00Z">
            <w:rPr>
              <w:rFonts w:cs="Calibri"/>
              <w:sz w:val="22"/>
              <w:szCs w:val="22"/>
            </w:rPr>
          </w:rPrChange>
        </w:rPr>
        <w:t>. Score Table Layout</w:t>
      </w:r>
    </w:p>
    <w:p w14:paraId="34D0B9C5" w14:textId="77777777" w:rsidR="00F164DB" w:rsidRDefault="00F164DB" w:rsidP="006E6ABF">
      <w:pPr>
        <w:rPr>
          <w:rPrChange w:id="1812" w:author="Qian Zhou" w:date="2016-12-15T09:50:00Z">
            <w:rPr>
              <w:rFonts w:cs="Calibri"/>
              <w:sz w:val="22"/>
              <w:szCs w:val="22"/>
            </w:rPr>
          </w:rPrChange>
        </w:rPr>
      </w:pPr>
    </w:p>
    <w:p w14:paraId="561AB7C5" w14:textId="38E28945" w:rsidR="00394DE9" w:rsidRDefault="00A36D80" w:rsidP="00A36D80">
      <w:pPr>
        <w:pStyle w:val="Yazstilim"/>
      </w:pPr>
      <w:ins w:id="1813" w:author="Qian Zhou" w:date="2016-12-15T09:50:00Z">
        <w:r>
          <w:rPr>
            <w:rFonts w:eastAsiaTheme="minorEastAsia"/>
          </w:rPr>
          <w:t>T</w:t>
        </w:r>
        <w:r>
          <w:rPr>
            <w:rFonts w:eastAsiaTheme="minorEastAsia" w:hint="eastAsia"/>
          </w:rPr>
          <w:t>he layout</w:t>
        </w:r>
        <w:r>
          <w:rPr>
            <w:rFonts w:eastAsiaTheme="minorEastAsia"/>
          </w:rPr>
          <w:t>s</w:t>
        </w:r>
        <w:r>
          <w:rPr>
            <w:rFonts w:eastAsiaTheme="minorEastAsia" w:hint="eastAsia"/>
          </w:rPr>
          <w:t xml:space="preserve"> of the </w:t>
        </w:r>
        <w:r>
          <w:rPr>
            <w:rFonts w:eastAsiaTheme="minorEastAsia"/>
          </w:rPr>
          <w:t xml:space="preserve">dungeon are shown in the figure </w:t>
        </w:r>
        <w:r w:rsidR="005E583E">
          <w:rPr>
            <w:rFonts w:eastAsiaTheme="minorEastAsia"/>
          </w:rPr>
          <w:t>below</w:t>
        </w:r>
        <w:r>
          <w:rPr>
            <w:rFonts w:eastAsiaTheme="minorEastAsia"/>
          </w:rPr>
          <w:t xml:space="preserve">. There are three levels in the dungeon in our game. </w:t>
        </w:r>
        <w:r>
          <w:t>Each</w:t>
        </w:r>
        <w:r w:rsidRPr="003219B7">
          <w:t xml:space="preserve"> dungeon consists of four rooms;</w:t>
        </w:r>
        <w:r>
          <w:t xml:space="preserve"> each room includes</w:t>
        </w:r>
        <w:r w:rsidRPr="003219B7">
          <w:t xml:space="preserve"> walls, paths. </w:t>
        </w:r>
        <w:r>
          <w:t>T</w:t>
        </w:r>
        <w:r w:rsidRPr="003219B7">
          <w:t>he number of coins in</w:t>
        </w:r>
        <w:r>
          <w:t xml:space="preserve"> the</w:t>
        </w:r>
        <w:r w:rsidRPr="003219B7">
          <w:t xml:space="preserve"> map</w:t>
        </w:r>
        <w:r>
          <w:t xml:space="preserve"> is</w:t>
        </w:r>
        <w:r w:rsidRPr="003219B7">
          <w:t xml:space="preserve"> defined</w:t>
        </w:r>
        <w:r>
          <w:t xml:space="preserve"> in the beginning and coins are placed in the path randomly</w:t>
        </w:r>
        <w:r w:rsidRPr="003219B7">
          <w:t xml:space="preserve">. The </w:t>
        </w:r>
        <w:r>
          <w:t>amount of coins required to win</w:t>
        </w:r>
        <w:r w:rsidRPr="003219B7">
          <w:t xml:space="preserve"> will be shown to </w:t>
        </w:r>
        <w:r>
          <w:t>players</w:t>
        </w:r>
        <w:r w:rsidRPr="003219B7">
          <w:t>.</w:t>
        </w:r>
      </w:ins>
    </w:p>
    <w:p w14:paraId="65B8E532" w14:textId="77777777" w:rsidR="00394DE9" w:rsidRDefault="00394DE9">
      <w:pPr>
        <w:rPr>
          <w:rFonts w:eastAsia="Times New Roman"/>
          <w:b w:val="0"/>
          <w:color w:val="000000" w:themeColor="text1"/>
          <w:sz w:val="22"/>
        </w:rPr>
      </w:pPr>
      <w:r>
        <w:br w:type="page"/>
      </w:r>
    </w:p>
    <w:p w14:paraId="36F38FDB" w14:textId="77777777" w:rsidR="00A36D80" w:rsidRDefault="00A36D80" w:rsidP="00A36D80">
      <w:pPr>
        <w:pStyle w:val="Yazstilim"/>
      </w:pPr>
    </w:p>
    <w:p w14:paraId="72F6BE11" w14:textId="488F5BD9" w:rsidR="00394DE9" w:rsidRPr="00394DE9" w:rsidRDefault="00394DE9" w:rsidP="00394DE9">
      <w:pPr>
        <w:pStyle w:val="H2"/>
        <w:rPr>
          <w:ins w:id="1814" w:author="Qian Zhou" w:date="2016-12-15T09:50:00Z"/>
        </w:rPr>
      </w:pPr>
      <w:bookmarkStart w:id="1815" w:name="_Toc469560297"/>
      <w:r>
        <w:t>Level design</w:t>
      </w:r>
      <w:bookmarkEnd w:id="1815"/>
    </w:p>
    <w:p w14:paraId="5A08EDD0" w14:textId="77777777" w:rsidR="00A36D80" w:rsidRPr="003219B7" w:rsidRDefault="00A36D80" w:rsidP="00A36D80">
      <w:pPr>
        <w:jc w:val="center"/>
        <w:rPr>
          <w:ins w:id="1816" w:author="Qian Zhou" w:date="2016-12-15T09:50:00Z"/>
          <w:rFonts w:cs="Calibri"/>
        </w:rPr>
      </w:pPr>
      <w:ins w:id="1817" w:author="Qian Zhou" w:date="2016-12-15T09:50:00Z">
        <w:r>
          <w:rPr>
            <w:rFonts w:cs="Calibri"/>
            <w:noProof/>
            <w:lang w:val="en-GB" w:eastAsia="en-GB"/>
          </w:rPr>
          <w:drawing>
            <wp:inline distT="0" distB="0" distL="0" distR="0" wp14:anchorId="27285A2D" wp14:editId="5218380E">
              <wp:extent cx="6496050" cy="230505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face_.PNG"/>
                      <pic:cNvPicPr/>
                    </pic:nvPicPr>
                    <pic:blipFill>
                      <a:blip r:embed="rId18">
                        <a:extLst>
                          <a:ext uri="{28A0092B-C50C-407E-A947-70E740481C1C}">
                            <a14:useLocalDpi xmlns:a14="http://schemas.microsoft.com/office/drawing/2010/main" val="0"/>
                          </a:ext>
                        </a:extLst>
                      </a:blip>
                      <a:stretch>
                        <a:fillRect/>
                      </a:stretch>
                    </pic:blipFill>
                    <pic:spPr>
                      <a:xfrm>
                        <a:off x="0" y="0"/>
                        <a:ext cx="6496050" cy="2305050"/>
                      </a:xfrm>
                      <a:prstGeom prst="rect">
                        <a:avLst/>
                      </a:prstGeom>
                    </pic:spPr>
                  </pic:pic>
                </a:graphicData>
              </a:graphic>
            </wp:inline>
          </w:drawing>
        </w:r>
      </w:ins>
    </w:p>
    <w:p w14:paraId="239817F6" w14:textId="5C604B42" w:rsidR="00A36D80" w:rsidRPr="00A14C2D" w:rsidRDefault="00A36D80" w:rsidP="00A36D80">
      <w:pPr>
        <w:jc w:val="center"/>
        <w:rPr>
          <w:ins w:id="1818" w:author="Qian Zhou" w:date="2016-12-15T09:50:00Z"/>
          <w:sz w:val="18"/>
        </w:rPr>
      </w:pPr>
      <w:ins w:id="1819" w:author="Qian Zhou" w:date="2016-12-15T09:50:00Z">
        <w:r w:rsidRPr="00A14C2D">
          <w:rPr>
            <w:sz w:val="18"/>
          </w:rPr>
          <w:t xml:space="preserve">Figure </w:t>
        </w:r>
      </w:ins>
      <w:r w:rsidR="0074719D">
        <w:rPr>
          <w:sz w:val="18"/>
        </w:rPr>
        <w:t>6</w:t>
      </w:r>
      <w:ins w:id="1820" w:author="Qian Zhou" w:date="2016-12-15T09:50:00Z">
        <w:r w:rsidRPr="00A14C2D">
          <w:rPr>
            <w:sz w:val="18"/>
          </w:rPr>
          <w:t>.</w:t>
        </w:r>
      </w:ins>
      <w:r w:rsidR="00F63C6D">
        <w:rPr>
          <w:sz w:val="18"/>
        </w:rPr>
        <w:t xml:space="preserve"> </w:t>
      </w:r>
      <w:ins w:id="1821" w:author="Qian Zhou" w:date="2016-12-15T09:50:00Z">
        <w:r w:rsidRPr="00A14C2D">
          <w:rPr>
            <w:sz w:val="18"/>
          </w:rPr>
          <w:t>Levels of the Game</w:t>
        </w:r>
      </w:ins>
    </w:p>
    <w:p w14:paraId="1CDBF237" w14:textId="77777777" w:rsidR="00A36D80" w:rsidRDefault="00A36D80" w:rsidP="00A36D80">
      <w:pPr>
        <w:jc w:val="center"/>
        <w:rPr>
          <w:ins w:id="1822" w:author="Qian Zhou" w:date="2016-12-15T09:50:00Z"/>
          <w:rFonts w:cs="Calibri"/>
          <w:sz w:val="16"/>
          <w:szCs w:val="22"/>
        </w:rPr>
      </w:pPr>
    </w:p>
    <w:p w14:paraId="3CE7E426" w14:textId="77777777" w:rsidR="00A14C2D" w:rsidRPr="00A14C2D" w:rsidRDefault="00A14C2D" w:rsidP="00A36D80">
      <w:pPr>
        <w:jc w:val="center"/>
        <w:rPr>
          <w:ins w:id="1823" w:author="Qian Zhou" w:date="2016-12-15T09:50:00Z"/>
          <w:rFonts w:cs="Calibri"/>
          <w:sz w:val="16"/>
          <w:szCs w:val="22"/>
        </w:rPr>
      </w:pPr>
    </w:p>
    <w:p w14:paraId="46738186" w14:textId="77777777" w:rsidR="00546976" w:rsidRDefault="005829CA" w:rsidP="00C41697">
      <w:pPr>
        <w:pStyle w:val="H2"/>
        <w:pPrChange w:id="1824" w:author="Mattsi" w:date="2016-12-15T09:50:00Z">
          <w:pPr/>
        </w:pPrChange>
      </w:pPr>
      <w:bookmarkStart w:id="1825" w:name="_Toc469560298"/>
      <w:r>
        <w:t xml:space="preserve">2. </w:t>
      </w:r>
      <w:r w:rsidR="0087287E">
        <w:t xml:space="preserve">Implementation </w:t>
      </w:r>
      <w:r w:rsidR="00F62C40">
        <w:t xml:space="preserve">of </w:t>
      </w:r>
      <w:r w:rsidR="00994E79">
        <w:t>Design</w:t>
      </w:r>
      <w:r>
        <w:t xml:space="preserve"> and Interface</w:t>
      </w:r>
      <w:bookmarkEnd w:id="1825"/>
    </w:p>
    <w:p w14:paraId="062B4469" w14:textId="77777777" w:rsidR="00546976" w:rsidRDefault="006443F6" w:rsidP="006E6ABF">
      <w:pPr>
        <w:rPr>
          <w:ins w:id="1826" w:author="Qian Zhou" w:date="2016-12-15T09:50:00Z"/>
        </w:rPr>
      </w:pPr>
      <w:ins w:id="1827" w:author="Qian Zhou" w:date="2016-12-15T09:50:00Z">
        <w:r>
          <w:t xml:space="preserve">        </w:t>
        </w:r>
        <w:r w:rsidR="00A36D80">
          <w:t xml:space="preserve">                             </w:t>
        </w:r>
      </w:ins>
    </w:p>
    <w:p w14:paraId="44EC2305" w14:textId="77777777" w:rsidR="00A14C2D" w:rsidRPr="003219B7" w:rsidRDefault="00A14C2D" w:rsidP="00A14C2D">
      <w:pPr>
        <w:pStyle w:val="Yazstilim"/>
        <w:rPr>
          <w:ins w:id="1828" w:author="Qian Zhou" w:date="2016-12-15T09:50:00Z"/>
        </w:rPr>
      </w:pPr>
      <w:ins w:id="1829" w:author="Qian Zhou" w:date="2016-12-15T09:50:00Z">
        <w:r>
          <w:rPr>
            <w:rFonts w:eastAsiaTheme="minorEastAsia"/>
          </w:rPr>
          <w:t>In the process of designing the user interface</w:t>
        </w:r>
        <w:r w:rsidRPr="003219B7">
          <w:t>, we designed our game pages through following aspects for making a good user interface:</w:t>
        </w:r>
      </w:ins>
    </w:p>
    <w:p w14:paraId="32085D78" w14:textId="77777777" w:rsidR="00A14C2D" w:rsidRPr="003219B7" w:rsidRDefault="00A14C2D" w:rsidP="00A14C2D">
      <w:pPr>
        <w:pStyle w:val="Yazstilim"/>
        <w:numPr>
          <w:ilvl w:val="0"/>
          <w:numId w:val="38"/>
        </w:numPr>
        <w:rPr>
          <w:ins w:id="1830" w:author="Qian Zhou" w:date="2016-12-15T09:50:00Z"/>
        </w:rPr>
      </w:pPr>
      <w:ins w:id="1831" w:author="Qian Zhou" w:date="2016-12-15T09:50:00Z">
        <w:r>
          <w:t>Unity: all the pages in our game</w:t>
        </w:r>
        <w:r w:rsidRPr="003219B7">
          <w:t xml:space="preserve"> have a united background.</w:t>
        </w:r>
      </w:ins>
    </w:p>
    <w:p w14:paraId="05F69898" w14:textId="77777777" w:rsidR="00A14C2D" w:rsidRPr="003219B7" w:rsidRDefault="00A14C2D" w:rsidP="00A14C2D">
      <w:pPr>
        <w:pStyle w:val="Yazstilim"/>
        <w:numPr>
          <w:ilvl w:val="0"/>
          <w:numId w:val="38"/>
        </w:numPr>
        <w:rPr>
          <w:ins w:id="1832" w:author="Qian Zhou" w:date="2016-12-15T09:50:00Z"/>
        </w:rPr>
      </w:pPr>
      <w:ins w:id="1833" w:author="Qian Zhou" w:date="2016-12-15T09:50:00Z">
        <w:r w:rsidRPr="003219B7">
          <w:t xml:space="preserve">Simplicity: we minimize the number of button which make it easier to operate and reduce the redundancy of functions. The rooms in the map are arranged orderly and the paths in the dungeon are straight. which will make it easier for users to enter another room and find the </w:t>
        </w:r>
        <w:r w:rsidRPr="007A2AD2">
          <w:rPr>
            <w:noProof/>
          </w:rPr>
          <w:t>exit.</w:t>
        </w:r>
        <w:r w:rsidRPr="003219B7">
          <w:t xml:space="preserve"> </w:t>
        </w:r>
      </w:ins>
    </w:p>
    <w:p w14:paraId="6048A415" w14:textId="77777777" w:rsidR="00A14C2D" w:rsidRPr="003219B7" w:rsidRDefault="00A14C2D" w:rsidP="00A14C2D">
      <w:pPr>
        <w:pStyle w:val="Yazstilim"/>
        <w:numPr>
          <w:ilvl w:val="0"/>
          <w:numId w:val="38"/>
        </w:numPr>
        <w:rPr>
          <w:ins w:id="1834" w:author="Qian Zhou" w:date="2016-12-15T09:50:00Z"/>
        </w:rPr>
      </w:pPr>
      <w:ins w:id="1835" w:author="Qian Zhou" w:date="2016-12-15T09:50:00Z">
        <w:r w:rsidRPr="003219B7">
          <w:t xml:space="preserve">Intuitive: In the game map, we use different </w:t>
        </w:r>
        <w:r w:rsidRPr="007A2AD2">
          <w:rPr>
            <w:noProof/>
          </w:rPr>
          <w:t>colours</w:t>
        </w:r>
        <w:r w:rsidRPr="003219B7">
          <w:t xml:space="preserve"> to represent different type of tiles which users can distinguish them better. There are some text and word areas to show the game state for users including the number of coins they have collected and the amount of coins required to win.</w:t>
        </w:r>
      </w:ins>
    </w:p>
    <w:p w14:paraId="5DCBA18E" w14:textId="77777777" w:rsidR="00A14C2D" w:rsidRPr="003219B7" w:rsidRDefault="00A14C2D" w:rsidP="00A14C2D">
      <w:pPr>
        <w:pStyle w:val="Yazstilim"/>
        <w:numPr>
          <w:ilvl w:val="0"/>
          <w:numId w:val="38"/>
        </w:numPr>
        <w:rPr>
          <w:ins w:id="1836" w:author="Qian Zhou" w:date="2016-12-15T09:50:00Z"/>
        </w:rPr>
      </w:pPr>
      <w:ins w:id="1837" w:author="Qian Zhou" w:date="2016-12-15T09:50:00Z">
        <w:r w:rsidRPr="007A2AD2">
          <w:rPr>
            <w:noProof/>
          </w:rPr>
          <w:t>User</w:t>
        </w:r>
        <w:r>
          <w:rPr>
            <w:noProof/>
          </w:rPr>
          <w:t>-</w:t>
        </w:r>
        <w:r w:rsidRPr="007A2AD2">
          <w:rPr>
            <w:noProof/>
          </w:rPr>
          <w:t>friendly</w:t>
        </w:r>
        <w:r w:rsidRPr="003219B7">
          <w:t xml:space="preserve">: While playing the game, the character of user always stands at the </w:t>
        </w:r>
        <w:r w:rsidRPr="007A2AD2">
          <w:rPr>
            <w:noProof/>
          </w:rPr>
          <w:t>centre</w:t>
        </w:r>
        <w:r w:rsidRPr="003219B7">
          <w:t xml:space="preserve"> of the screen, the different areas of the map will be shown in the screen according to the movement of users. </w:t>
        </w:r>
      </w:ins>
    </w:p>
    <w:p w14:paraId="68019BF3" w14:textId="77777777" w:rsidR="00A14C2D" w:rsidRPr="003219B7" w:rsidRDefault="00A14C2D" w:rsidP="00A14C2D">
      <w:pPr>
        <w:pStyle w:val="Yazstilim"/>
        <w:rPr>
          <w:ins w:id="1838" w:author="Qian Zhou" w:date="2016-12-15T09:50:00Z"/>
        </w:rPr>
      </w:pPr>
      <w:ins w:id="1839" w:author="Qian Zhou" w:date="2016-12-15T09:50:00Z">
        <w:r w:rsidRPr="003219B7">
          <w:t xml:space="preserve">By considering all the possibilities which may lead errors and designing corresponding countermeasures including return error messages and reload the map, the user interface can be more robust. </w:t>
        </w:r>
      </w:ins>
    </w:p>
    <w:p w14:paraId="583CCC0B" w14:textId="77777777" w:rsidR="009167E7" w:rsidRDefault="009167E7" w:rsidP="006E6ABF">
      <w:pPr>
        <w:rPr>
          <w:del w:id="1840" w:author="Qian Zhou" w:date="2016-12-15T09:50:00Z"/>
          <w:rFonts w:cs="Calibri"/>
          <w:sz w:val="22"/>
          <w:szCs w:val="22"/>
        </w:rPr>
      </w:pPr>
    </w:p>
    <w:p w14:paraId="2F6C9E16" w14:textId="77777777" w:rsidR="009167E7" w:rsidRDefault="009167E7" w:rsidP="006E6ABF">
      <w:pPr>
        <w:rPr>
          <w:del w:id="1841" w:author="Qian Zhou" w:date="2016-12-15T09:50:00Z"/>
          <w:rFonts w:cs="Calibri"/>
          <w:sz w:val="22"/>
          <w:szCs w:val="22"/>
        </w:rPr>
      </w:pPr>
      <w:del w:id="1842" w:author="Qian Zhou" w:date="2016-12-15T09:50:00Z">
        <w:r>
          <w:rPr>
            <w:rFonts w:cs="Calibri"/>
            <w:sz w:val="22"/>
            <w:szCs w:val="22"/>
          </w:rPr>
          <w:delText>//</w:delText>
        </w:r>
        <w:r w:rsidR="00FA4CCF">
          <w:rPr>
            <w:rFonts w:cs="Calibri"/>
            <w:sz w:val="22"/>
            <w:szCs w:val="22"/>
          </w:rPr>
          <w:delText xml:space="preserve"> wil be </w:delText>
        </w:r>
        <w:r>
          <w:rPr>
            <w:rFonts w:cs="Calibri"/>
            <w:sz w:val="22"/>
            <w:szCs w:val="22"/>
          </w:rPr>
          <w:delText>Implemented</w:delText>
        </w:r>
        <w:r w:rsidR="0087287E">
          <w:rPr>
            <w:rFonts w:cs="Calibri"/>
            <w:sz w:val="22"/>
            <w:szCs w:val="22"/>
          </w:rPr>
          <w:delText xml:space="preserve"> with (json and template)</w:delText>
        </w:r>
      </w:del>
    </w:p>
    <w:p w14:paraId="74F96E88" w14:textId="77777777" w:rsidR="00546976" w:rsidRPr="00A14C2D" w:rsidRDefault="00546976" w:rsidP="006E6ABF">
      <w:pPr>
        <w:rPr>
          <w:rPrChange w:id="1843" w:author="Qian Zhou" w:date="2016-12-15T09:50:00Z">
            <w:rPr>
              <w:rFonts w:cs="Calibri"/>
              <w:sz w:val="22"/>
              <w:szCs w:val="22"/>
            </w:rPr>
          </w:rPrChange>
        </w:rPr>
      </w:pPr>
    </w:p>
    <w:p w14:paraId="20124E9F" w14:textId="77777777" w:rsidR="006C717E" w:rsidRPr="006B7D07" w:rsidRDefault="00E86BF5" w:rsidP="00C41697">
      <w:pPr>
        <w:pStyle w:val="H1"/>
        <w:rPr>
          <w:rPrChange w:id="1844" w:author="Mattsi" w:date="2016-12-15T09:50:00Z">
            <w:rPr>
              <w:sz w:val="22"/>
              <w:u w:val="single"/>
            </w:rPr>
          </w:rPrChange>
        </w:rPr>
        <w:pPrChange w:id="1845" w:author="Mattsi" w:date="2016-12-15T09:50:00Z">
          <w:pPr/>
        </w:pPrChange>
      </w:pPr>
      <w:bookmarkStart w:id="1846" w:name="_Toc469560299"/>
      <w:r w:rsidRPr="006B7D07">
        <w:rPr>
          <w:rPrChange w:id="1847" w:author="Mattsi" w:date="2016-12-15T09:50:00Z">
            <w:rPr>
              <w:sz w:val="22"/>
              <w:u w:val="single"/>
            </w:rPr>
          </w:rPrChange>
        </w:rPr>
        <w:t>System Architecture</w:t>
      </w:r>
      <w:bookmarkEnd w:id="1846"/>
    </w:p>
    <w:p w14:paraId="795EDCEF" w14:textId="77777777" w:rsidR="00813304" w:rsidRDefault="00813304" w:rsidP="00E86BF5">
      <w:pPr>
        <w:rPr>
          <w:rFonts w:eastAsia="Arial"/>
        </w:rPr>
      </w:pPr>
    </w:p>
    <w:p w14:paraId="474EBF59" w14:textId="77777777" w:rsidR="00E86BF5" w:rsidRPr="00A54057" w:rsidRDefault="00556980" w:rsidP="00C41697">
      <w:pPr>
        <w:pStyle w:val="H2"/>
        <w:rPr>
          <w:rFonts w:eastAsia="Arial"/>
        </w:rPr>
        <w:pPrChange w:id="1848" w:author="Mattsi" w:date="2016-12-15T09:50:00Z">
          <w:pPr/>
        </w:pPrChange>
      </w:pPr>
      <w:bookmarkStart w:id="1849" w:name="_Toc469560300"/>
      <w:r>
        <w:rPr>
          <w:rFonts w:eastAsia="Arial"/>
        </w:rPr>
        <w:t>1</w:t>
      </w:r>
      <w:r w:rsidR="00F945A3">
        <w:rPr>
          <w:rFonts w:eastAsia="Arial"/>
        </w:rPr>
        <w:t>.</w:t>
      </w:r>
      <w:r>
        <w:rPr>
          <w:rFonts w:eastAsia="Arial"/>
        </w:rPr>
        <w:t xml:space="preserve"> </w:t>
      </w:r>
      <w:r w:rsidR="006B7D07">
        <w:rPr>
          <w:rFonts w:eastAsia="Arial"/>
        </w:rPr>
        <w:t>Three-Tier Architecture</w:t>
      </w:r>
      <w:bookmarkEnd w:id="1849"/>
    </w:p>
    <w:p w14:paraId="330FA35B" w14:textId="77777777" w:rsidR="00E86BF5" w:rsidRPr="00A54057" w:rsidRDefault="00E86BF5" w:rsidP="00E86BF5">
      <w:pPr>
        <w:pStyle w:val="Yazstilim"/>
        <w:rPr>
          <w:rFonts w:eastAsia="Arial"/>
        </w:rPr>
      </w:pPr>
      <w:r w:rsidRPr="00A54057">
        <w:rPr>
          <w:rFonts w:eastAsia="Arial"/>
        </w:rPr>
        <w:t>The online multiplayer will be implementing by three-tier client–server architecture model. Three-tier architecture allows any one of the three tiers to be upgraded or replaced independently. The user interface is implemented on a desktop PC, which is client side of multiplayer game and uses a standard graphical user interface with different modules running on the application server. The relational database management system on the database server contains the computer data storage logic, which is implemented using json and m</w:t>
      </w:r>
      <w:r>
        <w:rPr>
          <w:rFonts w:eastAsia="Arial"/>
        </w:rPr>
        <w:t>y</w:t>
      </w:r>
      <w:r w:rsidRPr="00A54057">
        <w:rPr>
          <w:rFonts w:eastAsia="Arial"/>
        </w:rPr>
        <w:t>sql.</w:t>
      </w:r>
    </w:p>
    <w:p w14:paraId="79FAB4B8" w14:textId="77777777" w:rsidR="00E86BF5" w:rsidRPr="00A54057" w:rsidRDefault="00E86BF5" w:rsidP="00E86BF5">
      <w:pPr>
        <w:pStyle w:val="Yazstilim"/>
        <w:rPr>
          <w:rFonts w:eastAsia="Arial"/>
        </w:rPr>
      </w:pPr>
      <w:r w:rsidRPr="00A54057">
        <w:rPr>
          <w:rFonts w:eastAsia="Arial"/>
        </w:rPr>
        <w:t>The three tiers in three-tier architecture are:</w:t>
      </w:r>
    </w:p>
    <w:p w14:paraId="21F3EECE" w14:textId="77777777" w:rsidR="00E86BF5" w:rsidRPr="00A54057" w:rsidRDefault="00E86BF5" w:rsidP="00E86BF5">
      <w:pPr>
        <w:pStyle w:val="Yazstilim"/>
        <w:rPr>
          <w:rFonts w:eastAsia="Arial"/>
        </w:rPr>
      </w:pPr>
      <w:r w:rsidRPr="00E86BF5">
        <w:rPr>
          <w:rFonts w:eastAsia="Arial"/>
          <w:b/>
        </w:rPr>
        <w:lastRenderedPageBreak/>
        <w:t>Presentation Tier</w:t>
      </w:r>
      <w:r w:rsidRPr="00A54057">
        <w:rPr>
          <w:rFonts w:eastAsia="Arial"/>
        </w:rPr>
        <w:t>: It includes the top level and presents the information related to services available on client side. This tier sends data to ot</w:t>
      </w:r>
      <w:r w:rsidR="00820573">
        <w:rPr>
          <w:rFonts w:eastAsia="Arial"/>
        </w:rPr>
        <w:t>her tiers to communicate. For ex</w:t>
      </w:r>
      <w:r w:rsidRPr="00A54057">
        <w:rPr>
          <w:rFonts w:eastAsia="Arial"/>
        </w:rPr>
        <w:t>: sending result of game to database. All communication with the Presentation layer is done through Web Services.</w:t>
      </w:r>
    </w:p>
    <w:p w14:paraId="261D2755" w14:textId="77777777" w:rsidR="00E86BF5" w:rsidRPr="00A54057" w:rsidRDefault="00E86BF5" w:rsidP="00E86BF5">
      <w:pPr>
        <w:pStyle w:val="Yazstilim"/>
        <w:rPr>
          <w:rFonts w:eastAsia="Arial"/>
        </w:rPr>
      </w:pPr>
      <w:r w:rsidRPr="00E86BF5">
        <w:rPr>
          <w:rFonts w:eastAsia="Arial"/>
          <w:b/>
        </w:rPr>
        <w:t>Application Tier</w:t>
      </w:r>
      <w:r w:rsidRPr="00A54057">
        <w:rPr>
          <w:rFonts w:eastAsia="Arial"/>
        </w:rPr>
        <w:t>: Also called the logic tier or business logic, this tier is responsible for controlling application functionality by performing detailed processing.</w:t>
      </w:r>
      <w:r w:rsidRPr="00A54057">
        <w:rPr>
          <w:noProof/>
        </w:rPr>
        <w:t xml:space="preserve"> </w:t>
      </w:r>
    </w:p>
    <w:p w14:paraId="477AC131" w14:textId="77777777" w:rsidR="00E86BF5" w:rsidRPr="00A54057" w:rsidRDefault="00E86BF5" w:rsidP="00E86BF5">
      <w:pPr>
        <w:pStyle w:val="Yazstilim"/>
        <w:rPr>
          <w:rFonts w:eastAsia="Arial"/>
        </w:rPr>
      </w:pPr>
      <w:r w:rsidRPr="00E86BF5">
        <w:rPr>
          <w:rFonts w:eastAsia="Arial"/>
          <w:b/>
        </w:rPr>
        <w:t>Data Tier</w:t>
      </w:r>
      <w:r w:rsidRPr="00A54057">
        <w:rPr>
          <w:rFonts w:eastAsia="Arial"/>
        </w:rPr>
        <w:t>: Houses database servers where information is stored and retrieved. The Data Layer provides persistence for the system and all communication is done through SQL queries and views. Data in this tier is kept independent of application s</w:t>
      </w:r>
      <w:r w:rsidR="00820573">
        <w:rPr>
          <w:rFonts w:eastAsia="Arial"/>
        </w:rPr>
        <w:t>ervers or business logic. For ex</w:t>
      </w:r>
      <w:r w:rsidRPr="00A54057">
        <w:rPr>
          <w:rFonts w:eastAsia="Arial"/>
        </w:rPr>
        <w:t>: storing score, storing records of players</w:t>
      </w:r>
    </w:p>
    <w:p w14:paraId="4B52626C" w14:textId="77777777" w:rsidR="00813304" w:rsidRDefault="00813304" w:rsidP="00813304">
      <w:pPr>
        <w:rPr>
          <w:rFonts w:eastAsia="Arial"/>
        </w:rPr>
      </w:pPr>
    </w:p>
    <w:p w14:paraId="3296991C" w14:textId="77777777" w:rsidR="00810875" w:rsidRDefault="00810875" w:rsidP="00813304">
      <w:pPr>
        <w:rPr>
          <w:del w:id="1850" w:author="Qian Zhou" w:date="2016-12-15T09:50:00Z"/>
          <w:rFonts w:eastAsia="Arial"/>
        </w:rPr>
      </w:pPr>
      <w:bookmarkStart w:id="1851" w:name="_Toc469560301"/>
      <w:bookmarkEnd w:id="1851"/>
    </w:p>
    <w:p w14:paraId="567C92C6" w14:textId="77777777" w:rsidR="00810875" w:rsidRDefault="00810875" w:rsidP="00813304">
      <w:pPr>
        <w:rPr>
          <w:del w:id="1852" w:author="Qian Zhou" w:date="2016-12-15T09:50:00Z"/>
          <w:rFonts w:eastAsia="Arial"/>
        </w:rPr>
      </w:pPr>
      <w:bookmarkStart w:id="1853" w:name="_Toc469560302"/>
      <w:bookmarkEnd w:id="1853"/>
    </w:p>
    <w:p w14:paraId="04179A56" w14:textId="77777777" w:rsidR="00E86BF5" w:rsidRPr="00813304" w:rsidRDefault="00556980" w:rsidP="00C41697">
      <w:pPr>
        <w:pStyle w:val="H2"/>
        <w:rPr>
          <w:rFonts w:eastAsia="Arial" w:cs="Calibri"/>
          <w:sz w:val="22"/>
          <w:szCs w:val="22"/>
        </w:rPr>
        <w:pPrChange w:id="1854" w:author="Mattsi" w:date="2016-12-15T09:50:00Z">
          <w:pPr/>
        </w:pPrChange>
      </w:pPr>
      <w:bookmarkStart w:id="1855" w:name="_Toc469560303"/>
      <w:r>
        <w:rPr>
          <w:rFonts w:eastAsia="Arial"/>
        </w:rPr>
        <w:t>2</w:t>
      </w:r>
      <w:r w:rsidR="00F945A3">
        <w:rPr>
          <w:rFonts w:eastAsia="Arial"/>
        </w:rPr>
        <w:t>.</w:t>
      </w:r>
      <w:r>
        <w:rPr>
          <w:rFonts w:eastAsia="Arial"/>
        </w:rPr>
        <w:t xml:space="preserve"> </w:t>
      </w:r>
      <w:r w:rsidR="006B7D07">
        <w:rPr>
          <w:rFonts w:eastAsia="Arial"/>
        </w:rPr>
        <w:t>Design Pattern</w:t>
      </w:r>
      <w:bookmarkEnd w:id="1855"/>
    </w:p>
    <w:p w14:paraId="18889802" w14:textId="77777777" w:rsidR="00E86BF5" w:rsidRPr="00813304" w:rsidRDefault="00E86BF5" w:rsidP="00813304">
      <w:pPr>
        <w:pStyle w:val="Yazstilim"/>
        <w:rPr>
          <w:rFonts w:cs="Calibri"/>
          <w:szCs w:val="22"/>
        </w:rPr>
      </w:pPr>
      <w:r w:rsidRPr="00A54057">
        <w:rPr>
          <w:rFonts w:eastAsia="Arial"/>
        </w:rPr>
        <w:t xml:space="preserve">The design pattern associate with our multiplayer game is MVC (Model View Controller) design pattern. The MVC design pattern clearly separated the web application’s </w:t>
      </w:r>
      <w:r w:rsidR="00BD5A76" w:rsidRPr="00A54057">
        <w:rPr>
          <w:rFonts w:eastAsia="Arial"/>
        </w:rPr>
        <w:t>behavior</w:t>
      </w:r>
      <w:r w:rsidRPr="00A54057">
        <w:rPr>
          <w:rFonts w:eastAsia="Arial"/>
        </w:rPr>
        <w:t>, presentation and control.  The modularity of this design pattern allows for easier code reuse, more centralized control, bugs easier to track down and code easier to modify. The client will be running on presentation layer. The presentation, or view, of the multiplayer game will be implemented in HTML, CSS and Javascript. The database layer includes json files and mysql.</w:t>
      </w:r>
    </w:p>
    <w:p w14:paraId="4B3C3222" w14:textId="77777777" w:rsidR="00E86BF5" w:rsidRPr="00A54057" w:rsidRDefault="00E86BF5" w:rsidP="00813304">
      <w:pPr>
        <w:pStyle w:val="Yazstilim"/>
        <w:rPr>
          <w:rFonts w:eastAsia="Arial"/>
        </w:rPr>
      </w:pPr>
      <w:r w:rsidRPr="00A54057">
        <w:rPr>
          <w:rFonts w:eastAsia="Arial"/>
        </w:rPr>
        <w:t>The business tier includes the model classes of multiplayer game.</w:t>
      </w:r>
    </w:p>
    <w:p w14:paraId="5F5C1F09" w14:textId="77777777" w:rsidR="00E86BF5" w:rsidRPr="00A54057" w:rsidRDefault="00E86BF5" w:rsidP="00813304">
      <w:pPr>
        <w:pStyle w:val="Yazstilim"/>
        <w:rPr>
          <w:rFonts w:eastAsia="Arial"/>
        </w:rPr>
      </w:pPr>
      <w:r w:rsidRPr="00A54057">
        <w:rPr>
          <w:rFonts w:eastAsia="Arial"/>
        </w:rPr>
        <w:t>Apart from that, the system needs to satisfy any functional, non-functional or aesthetic needs in a software system. The Dungeon of Doom follows the three-tier architectural style, which includes presentation tier, business tier, and data tier. The following is a simple description of what will be included in each of the tiers:</w:t>
      </w:r>
    </w:p>
    <w:p w14:paraId="607084E2" w14:textId="77777777" w:rsidR="00A14C2D" w:rsidRPr="00A14C2D" w:rsidRDefault="00A14C2D" w:rsidP="00A14C2D">
      <w:pPr>
        <w:rPr>
          <w:ins w:id="1856" w:author="Qian Zhou" w:date="2016-12-15T09:50:00Z"/>
        </w:rPr>
      </w:pPr>
    </w:p>
    <w:p w14:paraId="57A6BFB8" w14:textId="77777777" w:rsidR="00E86BF5" w:rsidRPr="00A54057" w:rsidRDefault="00BF6D3F" w:rsidP="00A14C2D">
      <w:pPr>
        <w:pStyle w:val="Yazstilim"/>
        <w:jc w:val="center"/>
        <w:rPr>
          <w:ins w:id="1857" w:author="Qian Zhou" w:date="2016-12-15T09:50:00Z"/>
        </w:rPr>
      </w:pPr>
      <w:ins w:id="1858" w:author="Qian Zhou" w:date="2016-12-15T09:50:00Z">
        <w:r w:rsidRPr="00A54057">
          <w:rPr>
            <w:noProof/>
            <w:lang w:val="en-GB" w:eastAsia="en-GB"/>
          </w:rPr>
          <mc:AlternateContent>
            <mc:Choice Requires="wps">
              <w:drawing>
                <wp:inline distT="0" distB="0" distL="0" distR="0" wp14:anchorId="2312BEDE" wp14:editId="21311E6C">
                  <wp:extent cx="1994535" cy="307975"/>
                  <wp:effectExtent l="0" t="0" r="24765" b="15875"/>
                  <wp:docPr id="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307975"/>
                          </a:xfrm>
                          <a:prstGeom prst="rect">
                            <a:avLst/>
                          </a:prstGeom>
                          <a:solidFill>
                            <a:srgbClr val="EAEAEA"/>
                          </a:solidFill>
                          <a:ln w="9525">
                            <a:solidFill>
                              <a:srgbClr val="000000"/>
                            </a:solidFill>
                            <a:miter lim="800000"/>
                            <a:headEnd/>
                            <a:tailEnd/>
                          </a:ln>
                        </wps:spPr>
                        <wps:txbx>
                          <w:txbxContent>
                            <w:p w14:paraId="20C8B18A" w14:textId="77777777" w:rsidR="00A4492F" w:rsidRDefault="00A4492F" w:rsidP="00051353">
                              <w:pPr>
                                <w:jc w:val="center"/>
                                <w:rPr>
                                  <w:ins w:id="1859" w:author="Qian Zhou" w:date="2016-12-15T09:50:00Z"/>
                                </w:rPr>
                              </w:pPr>
                              <w:ins w:id="1860" w:author="Qian Zhou" w:date="2016-12-15T09:50:00Z">
                                <w:r>
                                  <w:t>Presentation Tier</w:t>
                                </w:r>
                              </w:ins>
                            </w:p>
                          </w:txbxContent>
                        </wps:txbx>
                        <wps:bodyPr rot="0" vert="horz" wrap="square" lIns="91440" tIns="45720" rIns="91440" bIns="45720" anchor="t" anchorCtr="0" upright="1">
                          <a:noAutofit/>
                        </wps:bodyPr>
                      </wps:wsp>
                    </a:graphicData>
                  </a:graphic>
                </wp:inline>
              </w:drawing>
            </mc:Choice>
            <mc:Fallback>
              <w:pict>
                <v:rect w14:anchorId="2312BEDE" id="Rectangle 4" o:spid="_x0000_s1026" style="width:157.0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" fillcolor="#eaeaea">
                  <v:textbox>
                    <w:txbxContent>
                      <w:p w14:paraId="20C8B18A" w14:textId="77777777" w:rsidR="00A4492F" w:rsidRDefault="00A4492F" w:rsidP="00051353">
                        <w:pPr>
                          <w:jc w:val="center"/>
                          <w:rPr>
                            <w:ins w:id="1861" w:author="Qian Zhou" w:date="2016-12-15T09:50:00Z"/>
                          </w:rPr>
                        </w:pPr>
                        <w:ins w:id="1862" w:author="Qian Zhou" w:date="2016-12-15T09:50:00Z">
                          <w:r>
                            <w:t>Presentation Tier</w:t>
                          </w:r>
                        </w:ins>
                      </w:p>
                    </w:txbxContent>
                  </v:textbox>
                  <w10:anchorlock/>
                </v:rect>
              </w:pict>
            </mc:Fallback>
          </mc:AlternateContent>
        </w:r>
      </w:ins>
    </w:p>
    <w:p w14:paraId="3315EC15" w14:textId="77777777" w:rsidR="00E86BF5" w:rsidRPr="00A54057" w:rsidRDefault="00BF6D3F" w:rsidP="00A14C2D">
      <w:pPr>
        <w:pStyle w:val="Yazstilim"/>
        <w:jc w:val="center"/>
        <w:rPr>
          <w:ins w:id="1863" w:author="Qian Zhou" w:date="2016-12-15T09:50:00Z"/>
        </w:rPr>
      </w:pPr>
      <w:ins w:id="1864" w:author="Qian Zhou" w:date="2016-12-15T09:50:00Z">
        <w:r w:rsidRPr="00A54057">
          <w:rPr>
            <w:noProof/>
            <w:lang w:val="en-GB" w:eastAsia="en-GB"/>
          </w:rPr>
          <mc:AlternateContent>
            <mc:Choice Requires="wps">
              <w:drawing>
                <wp:inline distT="0" distB="0" distL="0" distR="0" wp14:anchorId="7468CB8E" wp14:editId="7355FADF">
                  <wp:extent cx="1994535" cy="288235"/>
                  <wp:effectExtent l="0" t="0" r="24765" b="17145"/>
                  <wp:docPr id="2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288235"/>
                          </a:xfrm>
                          <a:prstGeom prst="rect">
                            <a:avLst/>
                          </a:prstGeom>
                          <a:solidFill>
                            <a:srgbClr val="B2B2B2"/>
                          </a:solidFill>
                          <a:ln w="9525">
                            <a:solidFill>
                              <a:srgbClr val="000000"/>
                            </a:solidFill>
                            <a:miter lim="800000"/>
                            <a:headEnd/>
                            <a:tailEnd/>
                          </a:ln>
                        </wps:spPr>
                        <wps:txbx>
                          <w:txbxContent>
                            <w:p w14:paraId="64FB2509" w14:textId="77777777" w:rsidR="00A4492F" w:rsidRDefault="00A4492F" w:rsidP="00E86BF5">
                              <w:pPr>
                                <w:jc w:val="center"/>
                                <w:rPr>
                                  <w:ins w:id="1865" w:author="Qian Zhou" w:date="2016-12-15T09:50:00Z"/>
                                </w:rPr>
                              </w:pPr>
                              <w:ins w:id="1866" w:author="Qian Zhou" w:date="2016-12-15T09:50:00Z">
                                <w:r>
                                  <w:t>Business Tier</w:t>
                                </w:r>
                              </w:ins>
                            </w:p>
                          </w:txbxContent>
                        </wps:txbx>
                        <wps:bodyPr rot="0" vert="horz" wrap="square" lIns="91440" tIns="45720" rIns="91440" bIns="45720" anchor="t" anchorCtr="0" upright="1">
                          <a:noAutofit/>
                        </wps:bodyPr>
                      </wps:wsp>
                    </a:graphicData>
                  </a:graphic>
                </wp:inline>
              </w:drawing>
            </mc:Choice>
            <mc:Fallback>
              <w:pict>
                <v:rect w14:anchorId="7468CB8E" id="Rectangle 3" o:spid="_x0000_s1027" style="width:157.05pt;height: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" fillcolor="#b2b2b2">
                  <v:textbox>
                    <w:txbxContent>
                      <w:p w14:paraId="64FB2509" w14:textId="77777777" w:rsidR="00A4492F" w:rsidRDefault="00A4492F" w:rsidP="00E86BF5">
                        <w:pPr>
                          <w:jc w:val="center"/>
                          <w:rPr>
                            <w:ins w:id="1867" w:author="Qian Zhou" w:date="2016-12-15T09:50:00Z"/>
                          </w:rPr>
                        </w:pPr>
                        <w:ins w:id="1868" w:author="Qian Zhou" w:date="2016-12-15T09:50:00Z">
                          <w:r>
                            <w:t>Business Tier</w:t>
                          </w:r>
                        </w:ins>
                      </w:p>
                    </w:txbxContent>
                  </v:textbox>
                  <w10:anchorlock/>
                </v:rect>
              </w:pict>
            </mc:Fallback>
          </mc:AlternateContent>
        </w:r>
      </w:ins>
    </w:p>
    <w:p w14:paraId="6B0EAD3B" w14:textId="77777777" w:rsidR="00E86BF5" w:rsidRPr="00A54057" w:rsidRDefault="00BF6D3F" w:rsidP="00A14C2D">
      <w:pPr>
        <w:pStyle w:val="Yazstilim"/>
        <w:jc w:val="center"/>
        <w:rPr>
          <w:ins w:id="1869" w:author="Qian Zhou" w:date="2016-12-15T09:50:00Z"/>
        </w:rPr>
      </w:pPr>
      <w:ins w:id="1870" w:author="Qian Zhou" w:date="2016-12-15T09:50:00Z">
        <w:r w:rsidRPr="00A54057">
          <w:rPr>
            <w:noProof/>
            <w:lang w:val="en-GB" w:eastAsia="en-GB"/>
          </w:rPr>
          <mc:AlternateContent>
            <mc:Choice Requires="wps">
              <w:drawing>
                <wp:inline distT="0" distB="0" distL="0" distR="0" wp14:anchorId="4486399E" wp14:editId="6C5D3EEF">
                  <wp:extent cx="1994535" cy="248478"/>
                  <wp:effectExtent l="0" t="0" r="24765" b="18415"/>
                  <wp:docPr id="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248478"/>
                          </a:xfrm>
                          <a:prstGeom prst="rect">
                            <a:avLst/>
                          </a:prstGeom>
                          <a:solidFill>
                            <a:srgbClr val="969696"/>
                          </a:solidFill>
                          <a:ln w="9525">
                            <a:solidFill>
                              <a:srgbClr val="000000"/>
                            </a:solidFill>
                            <a:miter lim="800000"/>
                            <a:headEnd/>
                            <a:tailEnd/>
                          </a:ln>
                        </wps:spPr>
                        <wps:txbx>
                          <w:txbxContent>
                            <w:p w14:paraId="5D1B0C00" w14:textId="77777777" w:rsidR="00A4492F" w:rsidRDefault="00A4492F" w:rsidP="00A14C2D">
                              <w:pPr>
                                <w:jc w:val="center"/>
                                <w:rPr>
                                  <w:ins w:id="1871" w:author="Qian Zhou" w:date="2016-12-15T09:50:00Z"/>
                                </w:rPr>
                              </w:pPr>
                              <w:ins w:id="1872" w:author="Qian Zhou" w:date="2016-12-15T09:50:00Z">
                                <w:r>
                                  <w:t>Data Tier</w:t>
                                </w:r>
                              </w:ins>
                            </w:p>
                          </w:txbxContent>
                        </wps:txbx>
                        <wps:bodyPr rot="0" vert="horz" wrap="square" lIns="91440" tIns="45720" rIns="91440" bIns="45720" anchor="t" anchorCtr="0" upright="1">
                          <a:noAutofit/>
                        </wps:bodyPr>
                      </wps:wsp>
                    </a:graphicData>
                  </a:graphic>
                </wp:inline>
              </w:drawing>
            </mc:Choice>
            <mc:Fallback>
              <w:pict>
                <v:rect w14:anchorId="4486399E" id="Rectangle 2" o:spid="_x0000_s1028" style="width:157.05pt;height:1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" fillcolor="#969696">
                  <v:textbox>
                    <w:txbxContent>
                      <w:p w14:paraId="5D1B0C00" w14:textId="77777777" w:rsidR="00A4492F" w:rsidRDefault="00A4492F" w:rsidP="00A14C2D">
                        <w:pPr>
                          <w:jc w:val="center"/>
                          <w:rPr>
                            <w:ins w:id="1873" w:author="Qian Zhou" w:date="2016-12-15T09:50:00Z"/>
                          </w:rPr>
                        </w:pPr>
                        <w:ins w:id="1874" w:author="Qian Zhou" w:date="2016-12-15T09:50:00Z">
                          <w:r>
                            <w:t>Data Tier</w:t>
                          </w:r>
                        </w:ins>
                      </w:p>
                    </w:txbxContent>
                  </v:textbox>
                  <w10:anchorlock/>
                </v:rect>
              </w:pict>
            </mc:Fallback>
          </mc:AlternateContent>
        </w:r>
      </w:ins>
    </w:p>
    <w:p w14:paraId="6C1F908E" w14:textId="27F59179" w:rsidR="00E86BF5" w:rsidRPr="00A54057" w:rsidRDefault="001701D5" w:rsidP="00BF6D3F">
      <w:pPr>
        <w:pStyle w:val="Yazstilim"/>
        <w:rPr>
          <w:del w:id="1875" w:author="Qian Zhou" w:date="2016-12-15T09:50:00Z"/>
        </w:rPr>
      </w:pPr>
      <w:ins w:id="1876" w:author="Qian Zhou" w:date="2016-12-15T09:50:00Z">
        <w:r w:rsidRPr="00A14C2D">
          <w:rPr>
            <w:rFonts w:eastAsia="Arial"/>
            <w:b/>
            <w:sz w:val="18"/>
          </w:rPr>
          <w:t xml:space="preserve">Figure </w:t>
        </w:r>
      </w:ins>
      <w:r w:rsidR="0074719D">
        <w:rPr>
          <w:rFonts w:eastAsia="Arial"/>
          <w:b/>
          <w:sz w:val="18"/>
        </w:rPr>
        <w:t>7</w:t>
      </w:r>
      <w:ins w:id="1877" w:author="Qian Zhou" w:date="2016-12-15T09:50:00Z">
        <w:r w:rsidRPr="00A14C2D">
          <w:rPr>
            <w:rFonts w:eastAsia="Arial"/>
            <w:b/>
            <w:sz w:val="18"/>
          </w:rPr>
          <w:t>.</w:t>
        </w:r>
      </w:ins>
      <w:del w:id="1878" w:author="Qian Zhou" w:date="2016-12-15T09:50:00Z">
        <w:r w:rsidR="00BF6D3F" w:rsidRPr="00A54057">
          <w:rPr>
            <w:noProof/>
            <w:lang w:val="en-GB" w:eastAsia="en-GB"/>
          </w:rPr>
          <mc:AlternateContent>
            <mc:Choice Requires="wps">
              <w:drawing>
                <wp:anchor distT="0" distB="0" distL="114300" distR="114300" simplePos="0" relativeHeight="251657216" behindDoc="0" locked="0" layoutInCell="1" allowOverlap="1" wp14:anchorId="3FBAB789" wp14:editId="791FD018">
                  <wp:simplePos x="0" y="0"/>
                  <wp:positionH relativeFrom="column">
                    <wp:posOffset>1947545</wp:posOffset>
                  </wp:positionH>
                  <wp:positionV relativeFrom="paragraph">
                    <wp:posOffset>86995</wp:posOffset>
                  </wp:positionV>
                  <wp:extent cx="1994535" cy="307975"/>
                  <wp:effectExtent l="0" t="0" r="24765" b="15875"/>
                  <wp:wrapNone/>
                  <wp:docPr id="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307975"/>
                          </a:xfrm>
                          <a:prstGeom prst="rect">
                            <a:avLst/>
                          </a:prstGeom>
                          <a:solidFill>
                            <a:srgbClr val="EAEAEA"/>
                          </a:solidFill>
                          <a:ln w="9525">
                            <a:solidFill>
                              <a:srgbClr val="000000"/>
                            </a:solidFill>
                            <a:miter lim="800000"/>
                            <a:headEnd/>
                            <a:tailEnd/>
                          </a:ln>
                        </wps:spPr>
                        <wps:txbx>
                          <w:txbxContent>
                            <w:p w14:paraId="7FE994C1" w14:textId="77777777" w:rsidR="00A4492F" w:rsidRDefault="00A4492F" w:rsidP="00051353">
                              <w:pPr>
                                <w:jc w:val="center"/>
                                <w:rPr>
                                  <w:del w:id="1879" w:author="Qian Zhou" w:date="2016-12-15T09:50:00Z"/>
                                </w:rPr>
                              </w:pPr>
                              <w:del w:id="1880" w:author="Qian Zhou" w:date="2016-12-15T09:50:00Z">
                                <w:r>
                                  <w:delText>Presentation Tier</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AB789" id="_x0000_s1029" style="position:absolute;left:0;text-align:left;margin-left:153.35pt;margin-top:6.85pt;width:157.05pt;height:2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" fillcolor="#eaeaea">
                  <v:textbox>
                    <w:txbxContent>
                      <w:p w14:paraId="7FE994C1" w14:textId="77777777" w:rsidR="00A4492F" w:rsidRDefault="00A4492F" w:rsidP="00051353">
                        <w:pPr>
                          <w:jc w:val="center"/>
                          <w:rPr>
                            <w:del w:id="1881" w:author="Qian Zhou" w:date="2016-12-15T09:50:00Z"/>
                          </w:rPr>
                        </w:pPr>
                        <w:del w:id="1882" w:author="Qian Zhou" w:date="2016-12-15T09:50:00Z">
                          <w:r>
                            <w:delText>Presentation Tier</w:delText>
                          </w:r>
                        </w:del>
                      </w:p>
                    </w:txbxContent>
                  </v:textbox>
                </v:rect>
              </w:pict>
            </mc:Fallback>
          </mc:AlternateContent>
        </w:r>
      </w:del>
    </w:p>
    <w:p w14:paraId="11F99432" w14:textId="77777777" w:rsidR="00E86BF5" w:rsidRPr="00A54057" w:rsidRDefault="00E86BF5" w:rsidP="00BF6D3F">
      <w:pPr>
        <w:pStyle w:val="Yazstilim"/>
        <w:rPr>
          <w:del w:id="1883" w:author="Qian Zhou" w:date="2016-12-15T09:50:00Z"/>
        </w:rPr>
      </w:pPr>
    </w:p>
    <w:p w14:paraId="2EB6F857" w14:textId="77777777" w:rsidR="00E86BF5" w:rsidRPr="00A54057" w:rsidRDefault="00BF6D3F" w:rsidP="00BF6D3F">
      <w:pPr>
        <w:pStyle w:val="Yazstilim"/>
        <w:rPr>
          <w:del w:id="1884" w:author="Qian Zhou" w:date="2016-12-15T09:50:00Z"/>
        </w:rPr>
      </w:pPr>
      <w:del w:id="1885" w:author="Qian Zhou" w:date="2016-12-15T09:50:00Z">
        <w:r w:rsidRPr="00A54057">
          <w:rPr>
            <w:noProof/>
            <w:lang w:val="en-GB" w:eastAsia="en-GB"/>
          </w:rPr>
          <mc:AlternateContent>
            <mc:Choice Requires="wps">
              <w:drawing>
                <wp:anchor distT="0" distB="0" distL="114300" distR="114300" simplePos="0" relativeHeight="251656192" behindDoc="0" locked="0" layoutInCell="1" allowOverlap="1" wp14:anchorId="547F13F1" wp14:editId="2A2CDBB2">
                  <wp:simplePos x="0" y="0"/>
                  <wp:positionH relativeFrom="column">
                    <wp:posOffset>1948070</wp:posOffset>
                  </wp:positionH>
                  <wp:positionV relativeFrom="paragraph">
                    <wp:posOffset>103312</wp:posOffset>
                  </wp:positionV>
                  <wp:extent cx="1994535" cy="288235"/>
                  <wp:effectExtent l="0" t="0" r="24765" b="17145"/>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288235"/>
                          </a:xfrm>
                          <a:prstGeom prst="rect">
                            <a:avLst/>
                          </a:prstGeom>
                          <a:solidFill>
                            <a:srgbClr val="B2B2B2"/>
                          </a:solidFill>
                          <a:ln w="9525">
                            <a:solidFill>
                              <a:srgbClr val="000000"/>
                            </a:solidFill>
                            <a:miter lim="800000"/>
                            <a:headEnd/>
                            <a:tailEnd/>
                          </a:ln>
                        </wps:spPr>
                        <wps:txbx>
                          <w:txbxContent>
                            <w:p w14:paraId="01076E1A" w14:textId="77777777" w:rsidR="00A4492F" w:rsidRDefault="00A4492F" w:rsidP="00E86BF5">
                              <w:pPr>
                                <w:jc w:val="center"/>
                                <w:rPr>
                                  <w:del w:id="1886" w:author="Qian Zhou" w:date="2016-12-15T09:50:00Z"/>
                                </w:rPr>
                              </w:pPr>
                              <w:del w:id="1887" w:author="Qian Zhou" w:date="2016-12-15T09:50:00Z">
                                <w:r>
                                  <w:delText>Business Tier</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7F13F1" id="_x0000_s1030" style="position:absolute;left:0;text-align:left;margin-left:153.4pt;margin-top:8.15pt;width:157.05pt;height:2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" fillcolor="#b2b2b2">
                  <v:textbox>
                    <w:txbxContent>
                      <w:p w14:paraId="01076E1A" w14:textId="77777777" w:rsidR="00A4492F" w:rsidRDefault="00A4492F" w:rsidP="00E86BF5">
                        <w:pPr>
                          <w:jc w:val="center"/>
                          <w:rPr>
                            <w:del w:id="1888" w:author="Qian Zhou" w:date="2016-12-15T09:50:00Z"/>
                          </w:rPr>
                        </w:pPr>
                        <w:del w:id="1889" w:author="Qian Zhou" w:date="2016-12-15T09:50:00Z">
                          <w:r>
                            <w:delText>Business Tier</w:delText>
                          </w:r>
                        </w:del>
                      </w:p>
                    </w:txbxContent>
                  </v:textbox>
                </v:rect>
              </w:pict>
            </mc:Fallback>
          </mc:AlternateContent>
        </w:r>
        <w:r w:rsidR="00E86BF5" w:rsidRPr="00A54057">
          <w:br/>
        </w:r>
      </w:del>
    </w:p>
    <w:p w14:paraId="3C61E198" w14:textId="77777777" w:rsidR="00E86BF5" w:rsidRPr="00A54057" w:rsidRDefault="00BF6D3F" w:rsidP="00BF6D3F">
      <w:pPr>
        <w:pStyle w:val="Yazstilim"/>
        <w:rPr>
          <w:del w:id="1890" w:author="Qian Zhou" w:date="2016-12-15T09:50:00Z"/>
        </w:rPr>
      </w:pPr>
      <w:del w:id="1891" w:author="Qian Zhou" w:date="2016-12-15T09:50:00Z">
        <w:r w:rsidRPr="00A54057">
          <w:rPr>
            <w:noProof/>
            <w:lang w:val="en-GB" w:eastAsia="en-GB"/>
          </w:rPr>
          <mc:AlternateContent>
            <mc:Choice Requires="wps">
              <w:drawing>
                <wp:anchor distT="0" distB="0" distL="114300" distR="114300" simplePos="0" relativeHeight="251655168" behindDoc="0" locked="0" layoutInCell="1" allowOverlap="1" wp14:anchorId="15F4F8A9" wp14:editId="71F41953">
                  <wp:simplePos x="0" y="0"/>
                  <wp:positionH relativeFrom="column">
                    <wp:posOffset>1947545</wp:posOffset>
                  </wp:positionH>
                  <wp:positionV relativeFrom="paragraph">
                    <wp:posOffset>109689</wp:posOffset>
                  </wp:positionV>
                  <wp:extent cx="1994535" cy="248478"/>
                  <wp:effectExtent l="0" t="0" r="24765" b="18415"/>
                  <wp:wrapNone/>
                  <wp:docPr id="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4535" cy="248478"/>
                          </a:xfrm>
                          <a:prstGeom prst="rect">
                            <a:avLst/>
                          </a:prstGeom>
                          <a:solidFill>
                            <a:srgbClr val="969696"/>
                          </a:solidFill>
                          <a:ln w="9525">
                            <a:solidFill>
                              <a:srgbClr val="000000"/>
                            </a:solidFill>
                            <a:miter lim="800000"/>
                            <a:headEnd/>
                            <a:tailEnd/>
                          </a:ln>
                        </wps:spPr>
                        <wps:txbx>
                          <w:txbxContent>
                            <w:p w14:paraId="4487DD43" w14:textId="77777777" w:rsidR="00A4492F" w:rsidRDefault="00A4492F" w:rsidP="00E86BF5">
                              <w:pPr>
                                <w:jc w:val="center"/>
                                <w:rPr>
                                  <w:del w:id="1892" w:author="Qian Zhou" w:date="2016-12-15T09:50:00Z"/>
                                </w:rPr>
                              </w:pPr>
                              <w:del w:id="1893" w:author="Qian Zhou" w:date="2016-12-15T09:50:00Z">
                                <w:r>
                                  <w:delText>Data Tier</w:delText>
                                </w:r>
                              </w:del>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4F8A9" id="_x0000_s1031" style="position:absolute;left:0;text-align:left;margin-left:153.35pt;margin-top:8.65pt;width:157.05pt;height:19.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" fillcolor="#969696">
                  <v:textbox>
                    <w:txbxContent>
                      <w:p w14:paraId="4487DD43" w14:textId="77777777" w:rsidR="00A4492F" w:rsidRDefault="00A4492F" w:rsidP="00E86BF5">
                        <w:pPr>
                          <w:jc w:val="center"/>
                          <w:rPr>
                            <w:del w:id="1894" w:author="Qian Zhou" w:date="2016-12-15T09:50:00Z"/>
                          </w:rPr>
                        </w:pPr>
                        <w:del w:id="1895" w:author="Qian Zhou" w:date="2016-12-15T09:50:00Z">
                          <w:r>
                            <w:delText>Data Tier</w:delText>
                          </w:r>
                        </w:del>
                      </w:p>
                    </w:txbxContent>
                  </v:textbox>
                </v:rect>
              </w:pict>
            </mc:Fallback>
          </mc:AlternateContent>
        </w:r>
      </w:del>
    </w:p>
    <w:p w14:paraId="121862B5" w14:textId="77777777" w:rsidR="00BF6D3F" w:rsidRDefault="00BF6D3F" w:rsidP="00BF6D3F">
      <w:pPr>
        <w:pStyle w:val="Yazstilim"/>
        <w:rPr>
          <w:del w:id="1896" w:author="Qian Zhou" w:date="2016-12-15T09:50:00Z"/>
          <w:rFonts w:eastAsia="Arial"/>
        </w:rPr>
      </w:pPr>
    </w:p>
    <w:p w14:paraId="4C8F6F1A" w14:textId="77777777" w:rsidR="00BF6D3F" w:rsidRDefault="00BF6D3F" w:rsidP="00BF6D3F">
      <w:pPr>
        <w:pStyle w:val="Yazstilim"/>
        <w:rPr>
          <w:del w:id="1897" w:author="Qian Zhou" w:date="2016-12-15T09:50:00Z"/>
          <w:rFonts w:eastAsia="Arial"/>
        </w:rPr>
      </w:pPr>
    </w:p>
    <w:p w14:paraId="35A61EE0" w14:textId="77777777" w:rsidR="00051353" w:rsidRDefault="00051353" w:rsidP="00A14C2D">
      <w:pPr>
        <w:pStyle w:val="Yazstilim"/>
        <w:jc w:val="center"/>
        <w:rPr>
          <w:rFonts w:eastAsia="Arial"/>
          <w:b/>
          <w:rPrChange w:id="1898" w:author="Mattsi" w:date="2016-12-15T09:50:00Z">
            <w:rPr>
              <w:rFonts w:eastAsia="Arial"/>
              <w:b/>
              <w:sz w:val="18"/>
            </w:rPr>
          </w:rPrChange>
        </w:rPr>
        <w:pPrChange w:id="1899" w:author="Qian Zhou" w:date="2016-12-15T09:50:00Z">
          <w:pPr>
            <w:pStyle w:val="Yazstilim"/>
          </w:pPr>
        </w:pPrChange>
      </w:pPr>
      <w:del w:id="1900" w:author="Qian Zhou" w:date="2016-12-15T09:50:00Z">
        <w:r>
          <w:rPr>
            <w:rFonts w:eastAsia="Arial"/>
            <w:b/>
          </w:rPr>
          <w:delText xml:space="preserve">                                                                     </w:delText>
        </w:r>
        <w:r w:rsidR="001701D5">
          <w:rPr>
            <w:rFonts w:eastAsia="Arial"/>
            <w:b/>
          </w:rPr>
          <w:delText>Figure 4.</w:delText>
        </w:r>
      </w:del>
      <w:r w:rsidR="001701D5" w:rsidRPr="00A14C2D">
        <w:rPr>
          <w:rFonts w:eastAsia="Arial"/>
          <w:b/>
          <w:sz w:val="18"/>
          <w:rPrChange w:id="1901" w:author="Qian Zhou" w:date="2016-12-15T09:50:00Z">
            <w:rPr>
              <w:rFonts w:eastAsia="Arial"/>
              <w:b/>
            </w:rPr>
          </w:rPrChange>
        </w:rPr>
        <w:t xml:space="preserve"> Three</w:t>
      </w:r>
      <w:r w:rsidRPr="00A14C2D">
        <w:rPr>
          <w:rFonts w:eastAsia="Arial"/>
          <w:b/>
          <w:sz w:val="18"/>
          <w:rPrChange w:id="1902" w:author="Qian Zhou" w:date="2016-12-15T09:50:00Z">
            <w:rPr>
              <w:rFonts w:eastAsia="Arial"/>
              <w:b/>
            </w:rPr>
          </w:rPrChange>
        </w:rPr>
        <w:t xml:space="preserve"> Tier Architecture</w:t>
      </w:r>
    </w:p>
    <w:p w14:paraId="40FB3677" w14:textId="77777777" w:rsidR="002C76EB" w:rsidRPr="002C76EB" w:rsidRDefault="002C76EB" w:rsidP="002C76EB">
      <w:pPr>
        <w:rPr>
          <w:rFonts w:eastAsia="Arial"/>
        </w:rPr>
      </w:pPr>
    </w:p>
    <w:p w14:paraId="00654AD3" w14:textId="77777777" w:rsidR="00E86BF5" w:rsidRPr="00A54057" w:rsidRDefault="00E86BF5" w:rsidP="00BF6D3F">
      <w:pPr>
        <w:pStyle w:val="Yazstilim"/>
        <w:rPr>
          <w:rFonts w:eastAsia="Arial"/>
        </w:rPr>
      </w:pPr>
      <w:r w:rsidRPr="00BF6D3F">
        <w:rPr>
          <w:rFonts w:eastAsia="Arial"/>
          <w:b/>
        </w:rPr>
        <w:t>Presentation Tier:</w:t>
      </w:r>
      <w:r w:rsidRPr="00A54057">
        <w:rPr>
          <w:rFonts w:eastAsia="Arial"/>
        </w:rPr>
        <w:t xml:space="preserve"> used to present the information to the player.</w:t>
      </w:r>
    </w:p>
    <w:p w14:paraId="48F44117" w14:textId="77777777" w:rsidR="00E86BF5" w:rsidRPr="00A54057" w:rsidRDefault="00E86BF5" w:rsidP="00BF6D3F">
      <w:pPr>
        <w:pStyle w:val="Yazstilim"/>
        <w:rPr>
          <w:rFonts w:eastAsia="Arial"/>
        </w:rPr>
      </w:pPr>
      <w:r w:rsidRPr="00BF6D3F">
        <w:rPr>
          <w:rFonts w:eastAsia="Arial"/>
          <w:b/>
        </w:rPr>
        <w:t>Business Tier:</w:t>
      </w:r>
      <w:r w:rsidRPr="00A54057">
        <w:rPr>
          <w:rFonts w:eastAsia="Arial"/>
        </w:rPr>
        <w:t xml:space="preserve"> used to implement the logic of the system </w:t>
      </w:r>
    </w:p>
    <w:p w14:paraId="5D71F149" w14:textId="77777777" w:rsidR="00E86BF5" w:rsidRDefault="00E86BF5" w:rsidP="00BF6D3F">
      <w:pPr>
        <w:pStyle w:val="Yazstilim"/>
      </w:pPr>
      <w:r w:rsidRPr="00BF6D3F">
        <w:rPr>
          <w:rFonts w:eastAsia="Arial"/>
          <w:b/>
        </w:rPr>
        <w:t>Data Tier:</w:t>
      </w:r>
      <w:r w:rsidRPr="00A54057">
        <w:rPr>
          <w:rFonts w:eastAsia="Arial"/>
        </w:rPr>
        <w:t xml:space="preserve"> To storing the data and other external services that the system may use.</w:t>
      </w:r>
      <w:r w:rsidRPr="00A54057">
        <w:t xml:space="preserve"> </w:t>
      </w:r>
    </w:p>
    <w:p w14:paraId="77427540" w14:textId="77777777" w:rsidR="003A19E4" w:rsidRDefault="003A19E4" w:rsidP="003A19E4"/>
    <w:p w14:paraId="4B99227E" w14:textId="77777777" w:rsidR="003A19E4" w:rsidRPr="003A19E4" w:rsidRDefault="003A19E4" w:rsidP="00C41697">
      <w:pPr>
        <w:pStyle w:val="H1"/>
        <w:rPr>
          <w:ins w:id="1903" w:author="Mattsi" w:date="2016-12-15T09:50:00Z"/>
        </w:rPr>
      </w:pPr>
      <w:bookmarkStart w:id="1904" w:name="_Toc469560304"/>
      <w:ins w:id="1905" w:author="Mattsi" w:date="2016-12-15T09:50:00Z">
        <w:r w:rsidRPr="003A19E4">
          <w:t>UML v2</w:t>
        </w:r>
        <w:bookmarkEnd w:id="1904"/>
      </w:ins>
    </w:p>
    <w:p w14:paraId="4CCD1A8F" w14:textId="77777777" w:rsidR="00EE613C" w:rsidRDefault="003A19E4" w:rsidP="003A19E4">
      <w:pPr>
        <w:rPr>
          <w:ins w:id="1906" w:author="Mattsi" w:date="2016-12-15T09:50:00Z"/>
          <w:b w:val="0"/>
        </w:rPr>
      </w:pPr>
      <w:ins w:id="1907" w:author="Mattsi" w:date="2016-12-15T09:50:00Z">
        <w:r>
          <w:rPr>
            <w:b w:val="0"/>
          </w:rPr>
          <w:t xml:space="preserve">As the project progressed and we </w:t>
        </w:r>
        <w:r w:rsidR="00EE613C">
          <w:rPr>
            <w:b w:val="0"/>
          </w:rPr>
          <w:t>further refined the design we updated the UML to reflect the finer details we’d come to design.</w:t>
        </w:r>
      </w:ins>
    </w:p>
    <w:p w14:paraId="7380B12B" w14:textId="77777777" w:rsidR="00EE613C" w:rsidRDefault="00EE613C">
      <w:pPr>
        <w:rPr>
          <w:ins w:id="1908" w:author="Mattsi" w:date="2016-12-15T09:50:00Z"/>
          <w:b w:val="0"/>
        </w:rPr>
      </w:pPr>
      <w:ins w:id="1909" w:author="Mattsi" w:date="2016-12-15T09:50:00Z">
        <w:r>
          <w:rPr>
            <w:b w:val="0"/>
          </w:rPr>
          <w:br w:type="page"/>
        </w:r>
      </w:ins>
    </w:p>
    <w:p w14:paraId="2B19BAEE" w14:textId="77777777" w:rsidR="003A19E4" w:rsidRDefault="00EE613C" w:rsidP="00C41697">
      <w:pPr>
        <w:pStyle w:val="H2"/>
        <w:rPr>
          <w:ins w:id="1910" w:author="Mattsi" w:date="2016-12-15T09:50:00Z"/>
          <w:rFonts w:eastAsia="Arial"/>
        </w:rPr>
      </w:pPr>
      <w:bookmarkStart w:id="1911" w:name="_Toc469560305"/>
      <w:ins w:id="1912" w:author="Mattsi" w:date="2016-12-15T09:50:00Z">
        <w:r>
          <w:rPr>
            <w:rFonts w:eastAsia="Arial"/>
          </w:rPr>
          <w:lastRenderedPageBreak/>
          <w:t>Domain package</w:t>
        </w:r>
        <w:bookmarkEnd w:id="1911"/>
      </w:ins>
    </w:p>
    <w:p w14:paraId="1524FD21" w14:textId="77777777" w:rsidR="00EE613C" w:rsidRDefault="00EE613C" w:rsidP="00EE613C">
      <w:pPr>
        <w:pStyle w:val="Yazstilim"/>
        <w:rPr>
          <w:ins w:id="1913" w:author="Mattsi" w:date="2016-12-15T09:50:00Z"/>
          <w:rFonts w:eastAsia="Arial"/>
        </w:rPr>
      </w:pPr>
      <w:ins w:id="1914" w:author="Mattsi" w:date="2016-12-15T09:50:00Z">
        <w:r>
          <w:rPr>
            <w:rFonts w:eastAsia="Arial"/>
          </w:rPr>
          <w:t>This package contains our domain models and database layer. You can see how we used interfaces to abstract the repositories for testing and also created a DatabaseRepository&lt;T&gt; base class to generify the logic used to generate database statements. We also have a static DatabaseConnection class to ensure that the same connection is reused across different repositories and different connections.</w:t>
        </w:r>
      </w:ins>
    </w:p>
    <w:p w14:paraId="470F8519" w14:textId="77777777" w:rsidR="00EE613C" w:rsidRPr="00EE613C" w:rsidRDefault="00EE613C" w:rsidP="00EE613C">
      <w:pPr>
        <w:rPr>
          <w:ins w:id="1915" w:author="Mattsi" w:date="2016-12-15T09:50:00Z"/>
        </w:rPr>
      </w:pPr>
    </w:p>
    <w:p w14:paraId="3971ED12" w14:textId="77777777" w:rsidR="00EE613C" w:rsidRPr="003A19E4" w:rsidRDefault="00EE613C" w:rsidP="003A19E4">
      <w:pPr>
        <w:rPr>
          <w:ins w:id="1916" w:author="Mattsi" w:date="2016-12-15T09:50:00Z"/>
          <w:b w:val="0"/>
        </w:rPr>
      </w:pPr>
      <w:ins w:id="1917" w:author="Mattsi" w:date="2016-12-15T09:50:00Z">
        <w:r>
          <w:rPr>
            <w:b w:val="0"/>
            <w:noProof/>
            <w:lang w:val="en-GB" w:eastAsia="en-GB"/>
          </w:rPr>
          <w:drawing>
            <wp:inline distT="0" distB="0" distL="0" distR="0">
              <wp:extent cx="5486400" cy="438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dod.domain.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4384040"/>
                      </a:xfrm>
                      <a:prstGeom prst="rect">
                        <a:avLst/>
                      </a:prstGeom>
                    </pic:spPr>
                  </pic:pic>
                </a:graphicData>
              </a:graphic>
            </wp:inline>
          </w:drawing>
        </w:r>
      </w:ins>
    </w:p>
    <w:p w14:paraId="62A08EF9" w14:textId="77777777" w:rsidR="0085156F" w:rsidRDefault="0085156F" w:rsidP="0085156F">
      <w:pPr>
        <w:rPr>
          <w:ins w:id="1918" w:author="Mattsi" w:date="2016-12-15T09:50:00Z"/>
        </w:rPr>
      </w:pPr>
    </w:p>
    <w:p w14:paraId="4499D294" w14:textId="5EA8324B" w:rsidR="0074719D" w:rsidRDefault="0074719D" w:rsidP="0074719D">
      <w:pPr>
        <w:pStyle w:val="figurestyle"/>
      </w:pPr>
      <w:r>
        <w:t xml:space="preserve">Figure 8. Version 2 UML for Java </w:t>
      </w:r>
      <w:r w:rsidR="00070F75">
        <w:t>D</w:t>
      </w:r>
      <w:r>
        <w:t xml:space="preserve">omain </w:t>
      </w:r>
      <w:r w:rsidR="00070F75">
        <w:t>P</w:t>
      </w:r>
      <w:r>
        <w:t>ackage</w:t>
      </w:r>
    </w:p>
    <w:p w14:paraId="5A3AE227" w14:textId="77777777" w:rsidR="0074719D" w:rsidRDefault="0074719D">
      <w:r>
        <w:br w:type="page"/>
      </w:r>
    </w:p>
    <w:p w14:paraId="5E94F036" w14:textId="77777777" w:rsidR="00B72640" w:rsidRDefault="00B72640"/>
    <w:p w14:paraId="2D5CE591" w14:textId="77777777" w:rsidR="0074719D" w:rsidRDefault="0074719D">
      <w:pPr>
        <w:rPr>
          <w:ins w:id="1919" w:author="Mattsi" w:date="2016-12-15T09:50:00Z"/>
        </w:rPr>
      </w:pPr>
    </w:p>
    <w:p w14:paraId="5C3055B9" w14:textId="77777777" w:rsidR="007D19BC" w:rsidRDefault="007D19BC" w:rsidP="00C41697">
      <w:pPr>
        <w:pStyle w:val="H2"/>
        <w:rPr>
          <w:ins w:id="1920" w:author="Mattsi" w:date="2016-12-15T09:50:00Z"/>
        </w:rPr>
      </w:pPr>
      <w:bookmarkStart w:id="1921" w:name="_Toc469560306"/>
      <w:ins w:id="1922" w:author="Mattsi" w:date="2016-12-15T09:50:00Z">
        <w:r>
          <w:t>Service package</w:t>
        </w:r>
        <w:bookmarkEnd w:id="1921"/>
      </w:ins>
    </w:p>
    <w:p w14:paraId="455591DE" w14:textId="02FB798E" w:rsidR="007D19BC" w:rsidRDefault="007D19BC" w:rsidP="007D19BC">
      <w:pPr>
        <w:pStyle w:val="Yazstilim"/>
        <w:rPr>
          <w:ins w:id="1923" w:author="Mattsi" w:date="2016-12-15T09:50:00Z"/>
          <w:rFonts w:eastAsia="Arial"/>
        </w:rPr>
      </w:pPr>
      <w:ins w:id="1924" w:author="Mattsi" w:date="2016-12-15T09:50:00Z">
        <w:r w:rsidRPr="007D19BC">
          <w:rPr>
            <w:rFonts w:eastAsia="Arial"/>
          </w:rPr>
          <w:t>T</w:t>
        </w:r>
        <w:r>
          <w:rPr>
            <w:rFonts w:eastAsia="Arial"/>
          </w:rPr>
          <w:t>he servic</w:t>
        </w:r>
        <w:r w:rsidR="00B72640">
          <w:rPr>
            <w:rFonts w:eastAsia="Arial"/>
          </w:rPr>
          <w:t xml:space="preserve">e package controls the web server. The controllers define the API paths and how an endpoint will respond, while models define the structure of our JSON responses and services contain generic and reusable game logic.  </w:t>
        </w:r>
      </w:ins>
    </w:p>
    <w:p w14:paraId="7EC9CE8E" w14:textId="26BC3893" w:rsidR="00B72640" w:rsidRPr="00B72640" w:rsidRDefault="001C19E8" w:rsidP="00B72640">
      <w:pPr>
        <w:rPr>
          <w:ins w:id="1925" w:author="Mattsi" w:date="2016-12-15T09:50:00Z"/>
          <w:rFonts w:eastAsia="Arial"/>
        </w:rPr>
      </w:pPr>
      <w:ins w:id="1926" w:author="Mattsi" w:date="2016-12-15T09:50:00Z">
        <w:r>
          <w:rPr>
            <w:noProof/>
            <w:lang w:val="en-GB" w:eastAsia="en-GB"/>
          </w:rPr>
          <w:drawing>
            <wp:anchor distT="0" distB="0" distL="114300" distR="114300" simplePos="0" relativeHeight="251661312" behindDoc="0" locked="0" layoutInCell="1" allowOverlap="1" wp14:editId="43688005">
              <wp:simplePos x="0" y="0"/>
              <wp:positionH relativeFrom="column">
                <wp:posOffset>3810</wp:posOffset>
              </wp:positionH>
              <wp:positionV relativeFrom="paragraph">
                <wp:posOffset>177165</wp:posOffset>
              </wp:positionV>
              <wp:extent cx="6338570" cy="4634865"/>
              <wp:effectExtent l="0" t="0" r="508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dod.servic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8570" cy="4634865"/>
                      </a:xfrm>
                      <a:prstGeom prst="rect">
                        <a:avLst/>
                      </a:prstGeom>
                    </pic:spPr>
                  </pic:pic>
                </a:graphicData>
              </a:graphic>
              <wp14:sizeRelH relativeFrom="margin">
                <wp14:pctWidth>0</wp14:pctWidth>
              </wp14:sizeRelH>
              <wp14:sizeRelV relativeFrom="margin">
                <wp14:pctHeight>0</wp14:pctHeight>
              </wp14:sizeRelV>
            </wp:anchor>
          </w:drawing>
        </w:r>
      </w:ins>
    </w:p>
    <w:p w14:paraId="1F0626C8" w14:textId="1B1F9C4F" w:rsidR="00B72640" w:rsidRPr="00B72640" w:rsidRDefault="00070F75" w:rsidP="00070F75">
      <w:pPr>
        <w:pStyle w:val="figurestyle"/>
        <w:rPr>
          <w:ins w:id="1927" w:author="Mattsi" w:date="2016-12-15T09:50:00Z"/>
        </w:rPr>
      </w:pPr>
      <w:r>
        <w:t>Figure 9. Version 2 UML for Java Service Package</w:t>
      </w:r>
    </w:p>
    <w:p w14:paraId="4A0A909C" w14:textId="77777777" w:rsidR="007D19BC" w:rsidRDefault="007D19BC" w:rsidP="0085156F">
      <w:pPr>
        <w:rPr>
          <w:ins w:id="1928" w:author="Mattsi" w:date="2016-12-15T09:50:00Z"/>
        </w:rPr>
      </w:pPr>
    </w:p>
    <w:p w14:paraId="125A953B" w14:textId="77777777" w:rsidR="00642365" w:rsidRDefault="00642365">
      <w:pPr>
        <w:rPr>
          <w:ins w:id="1929" w:author="Mattsi" w:date="2016-12-15T09:50:00Z"/>
        </w:rPr>
      </w:pPr>
      <w:ins w:id="1930" w:author="Mattsi" w:date="2016-12-15T09:50:00Z">
        <w:r>
          <w:br w:type="page"/>
        </w:r>
      </w:ins>
    </w:p>
    <w:p w14:paraId="381BA2C5" w14:textId="77777777" w:rsidR="00642365" w:rsidRDefault="00642365" w:rsidP="00C41697">
      <w:pPr>
        <w:pStyle w:val="H2"/>
        <w:rPr>
          <w:ins w:id="1931" w:author="Mattsi" w:date="2016-12-15T09:50:00Z"/>
        </w:rPr>
      </w:pPr>
      <w:bookmarkStart w:id="1932" w:name="_Toc469560307"/>
      <w:ins w:id="1933" w:author="Mattsi" w:date="2016-12-15T09:50:00Z">
        <w:r>
          <w:lastRenderedPageBreak/>
          <w:t>Bot package</w:t>
        </w:r>
        <w:bookmarkEnd w:id="1932"/>
      </w:ins>
    </w:p>
    <w:p w14:paraId="17402B19" w14:textId="77777777" w:rsidR="00642365" w:rsidRDefault="00642365" w:rsidP="00642365">
      <w:pPr>
        <w:pStyle w:val="Yazstilim"/>
        <w:rPr>
          <w:ins w:id="1934" w:author="Mattsi" w:date="2016-12-15T09:50:00Z"/>
          <w:rFonts w:eastAsia="Arial"/>
        </w:rPr>
      </w:pPr>
      <w:ins w:id="1935" w:author="Mattsi" w:date="2016-12-15T09:50:00Z">
        <w:r>
          <w:rPr>
            <w:rFonts w:eastAsia="Arial"/>
          </w:rPr>
          <w:t xml:space="preserve">Our last package is our </w:t>
        </w:r>
        <w:r>
          <w:rPr>
            <w:rFonts w:eastAsia="Arial"/>
            <w:i/>
          </w:rPr>
          <w:t xml:space="preserve">bot </w:t>
        </w:r>
        <w:r>
          <w:rPr>
            <w:rFonts w:eastAsia="Arial"/>
          </w:rPr>
          <w:t xml:space="preserve">package, where the source code of our bot resides. CommunicatorBase manages generic communication between the bot and the server, and the specialized communicators send specific messages for joining a match, moving in a direction etc. </w:t>
        </w:r>
      </w:ins>
    </w:p>
    <w:p w14:paraId="13C21528" w14:textId="77777777" w:rsidR="00642365" w:rsidRDefault="00642365" w:rsidP="00642365">
      <w:pPr>
        <w:pStyle w:val="Yazstilim"/>
        <w:rPr>
          <w:ins w:id="1936" w:author="Mattsi" w:date="2016-12-15T09:50:00Z"/>
          <w:rFonts w:eastAsia="Arial"/>
        </w:rPr>
      </w:pPr>
      <w:ins w:id="1937" w:author="Mattsi" w:date="2016-12-15T09:50:00Z">
        <w:r>
          <w:rPr>
            <w:rFonts w:eastAsia="Arial"/>
          </w:rPr>
          <w:t>Map is  used to construct an abstract map that models the game state based on the response from the server- given that the server only returns the small number of tiles immediately nearby the character’s position.</w:t>
        </w:r>
      </w:ins>
    </w:p>
    <w:p w14:paraId="17B2666B" w14:textId="77777777" w:rsidR="00642365" w:rsidRPr="00642365" w:rsidRDefault="00642365" w:rsidP="00642365">
      <w:pPr>
        <w:rPr>
          <w:ins w:id="1938" w:author="Mattsi" w:date="2016-12-15T09:50:00Z"/>
          <w:rFonts w:eastAsia="Arial"/>
        </w:rPr>
      </w:pPr>
    </w:p>
    <w:p w14:paraId="320FC3E7" w14:textId="77777777" w:rsidR="00642365" w:rsidRPr="00642365" w:rsidRDefault="00642365" w:rsidP="00642365">
      <w:pPr>
        <w:rPr>
          <w:ins w:id="1939" w:author="Mattsi" w:date="2016-12-15T09:50:00Z"/>
        </w:rPr>
      </w:pPr>
      <w:ins w:id="1940" w:author="Mattsi" w:date="2016-12-15T09:50:00Z">
        <w:r>
          <w:rPr>
            <w:noProof/>
            <w:lang w:val="en-GB" w:eastAsia="en-GB"/>
          </w:rPr>
          <w:drawing>
            <wp:inline distT="0" distB="0" distL="0" distR="0" wp14:editId="42D223BE">
              <wp:extent cx="5930386" cy="5394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dod.bot.png"/>
                      <pic:cNvPicPr/>
                    </pic:nvPicPr>
                    <pic:blipFill>
                      <a:blip r:embed="rId21">
                        <a:extLst>
                          <a:ext uri="{28A0092B-C50C-407E-A947-70E740481C1C}">
                            <a14:useLocalDpi xmlns:a14="http://schemas.microsoft.com/office/drawing/2010/main" val="0"/>
                          </a:ext>
                        </a:extLst>
                      </a:blip>
                      <a:stretch>
                        <a:fillRect/>
                      </a:stretch>
                    </pic:blipFill>
                    <pic:spPr>
                      <a:xfrm>
                        <a:off x="0" y="0"/>
                        <a:ext cx="5934951" cy="5398470"/>
                      </a:xfrm>
                      <a:prstGeom prst="rect">
                        <a:avLst/>
                      </a:prstGeom>
                    </pic:spPr>
                  </pic:pic>
                </a:graphicData>
              </a:graphic>
            </wp:inline>
          </w:drawing>
        </w:r>
      </w:ins>
    </w:p>
    <w:p w14:paraId="21DB5521" w14:textId="6E00FBCF" w:rsidR="00642365" w:rsidRDefault="001C19E8" w:rsidP="001C19E8">
      <w:pPr>
        <w:pStyle w:val="figurestyle"/>
        <w:rPr>
          <w:ins w:id="1941" w:author="Mattsi" w:date="2016-12-15T09:50:00Z"/>
        </w:rPr>
      </w:pPr>
      <w:r>
        <w:t>Figure 10.  Version 2 UML for Java Bot Package</w:t>
      </w:r>
    </w:p>
    <w:p w14:paraId="765D8F27" w14:textId="77777777" w:rsidR="00642365" w:rsidRDefault="00642365" w:rsidP="0085156F">
      <w:pPr>
        <w:rPr>
          <w:ins w:id="1942" w:author="Mattsi" w:date="2016-12-15T09:50:00Z"/>
        </w:rPr>
      </w:pPr>
    </w:p>
    <w:p w14:paraId="7E49C5E6" w14:textId="77777777" w:rsidR="00F71DEF" w:rsidRPr="00A4492F" w:rsidRDefault="00F71DEF" w:rsidP="00C41697">
      <w:pPr>
        <w:pStyle w:val="H1"/>
        <w:pPrChange w:id="1943" w:author="Mattsi" w:date="2016-12-15T09:50:00Z">
          <w:pPr/>
        </w:pPrChange>
      </w:pPr>
      <w:bookmarkStart w:id="1944" w:name="_Toc469560308"/>
      <w:r w:rsidRPr="00A4492F">
        <w:t>User Guide</w:t>
      </w:r>
      <w:bookmarkEnd w:id="1944"/>
    </w:p>
    <w:p w14:paraId="6F39F6C6" w14:textId="77777777" w:rsidR="00F71DEF" w:rsidRDefault="00F71DEF" w:rsidP="0085156F">
      <w:pPr>
        <w:rPr>
          <w:u w:val="single"/>
        </w:rPr>
      </w:pPr>
    </w:p>
    <w:p w14:paraId="1D6767AA" w14:textId="77777777" w:rsidR="00217B4B" w:rsidRPr="00BF0B08" w:rsidRDefault="00217B4B" w:rsidP="00217B4B">
      <w:pPr>
        <w:pStyle w:val="Yazstilim"/>
        <w:numPr>
          <w:ilvl w:val="0"/>
          <w:numId w:val="41"/>
        </w:numPr>
        <w:jc w:val="left"/>
        <w:rPr>
          <w:rFonts w:eastAsia="Arial"/>
        </w:rPr>
      </w:pPr>
      <w:r w:rsidRPr="00BF0B08">
        <w:rPr>
          <w:rFonts w:eastAsia="Arial"/>
        </w:rPr>
        <w:t>System Overview</w:t>
      </w:r>
    </w:p>
    <w:p w14:paraId="23009CCF" w14:textId="77777777" w:rsidR="00217B4B" w:rsidRDefault="00217B4B" w:rsidP="00217B4B">
      <w:pPr>
        <w:pStyle w:val="Yazstilim"/>
        <w:rPr>
          <w:rFonts w:eastAsia="Arial"/>
        </w:rPr>
      </w:pPr>
      <w:r w:rsidRPr="00BF0B08">
        <w:rPr>
          <w:rFonts w:eastAsia="Arial"/>
        </w:rPr>
        <w:t>The dungeon of doom is an online multiplayer game with three levels. The objective of the game is to collect the specified amount of gold in the dungeon and get to the exit</w:t>
      </w:r>
      <w:r>
        <w:rPr>
          <w:rFonts w:eastAsia="Arial"/>
        </w:rPr>
        <w:t xml:space="preserve"> before other player.</w:t>
      </w:r>
    </w:p>
    <w:p w14:paraId="698C7695" w14:textId="77777777" w:rsidR="00217B4B" w:rsidRDefault="00217B4B" w:rsidP="00217B4B">
      <w:pPr>
        <w:pStyle w:val="Yazstilim"/>
        <w:numPr>
          <w:ilvl w:val="0"/>
          <w:numId w:val="41"/>
        </w:numPr>
        <w:rPr>
          <w:rFonts w:eastAsia="Arial"/>
        </w:rPr>
      </w:pPr>
      <w:r w:rsidRPr="00BF0B08">
        <w:rPr>
          <w:rFonts w:eastAsia="Arial"/>
        </w:rPr>
        <w:t>Login and Register</w:t>
      </w:r>
    </w:p>
    <w:p w14:paraId="4CAE139C" w14:textId="77777777" w:rsidR="00217B4B" w:rsidRDefault="00217B4B" w:rsidP="00217B4B">
      <w:r>
        <w:rPr>
          <w:noProof/>
          <w:lang w:val="en-GB" w:eastAsia="en-GB"/>
        </w:rPr>
        <w:lastRenderedPageBreak/>
        <w:drawing>
          <wp:inline distT="0" distB="0" distL="0" distR="0" wp14:anchorId="2F94C55C" wp14:editId="57F08181">
            <wp:extent cx="6326505" cy="2615565"/>
            <wp:effectExtent l="38100" t="38100" r="36195" b="32385"/>
            <wp:docPr id="29" name="Picture 29" descr="Macintosh HD:Users:RAMDEV:Downloads:Game Pictures copy:Login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MDEV:Downloads:Game Pictures copy:LoginRegis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6505" cy="2615565"/>
                    </a:xfrm>
                    <a:prstGeom prst="rect">
                      <a:avLst/>
                    </a:prstGeom>
                    <a:noFill/>
                    <a:ln w="28575">
                      <a:solidFill>
                        <a:schemeClr val="tx1"/>
                      </a:solidFill>
                    </a:ln>
                  </pic:spPr>
                </pic:pic>
              </a:graphicData>
            </a:graphic>
          </wp:inline>
        </w:drawing>
      </w:r>
    </w:p>
    <w:p w14:paraId="4D332D93" w14:textId="07F82778" w:rsidR="00217B4B" w:rsidRPr="00AD2F1F" w:rsidRDefault="00217B4B" w:rsidP="000E4B6D">
      <w:pPr>
        <w:pStyle w:val="figurestyle"/>
      </w:pPr>
      <w:r w:rsidRPr="00AD2F1F">
        <w:t xml:space="preserve">Figure </w:t>
      </w:r>
      <w:r w:rsidR="000E4B6D">
        <w:t>11</w:t>
      </w:r>
      <w:r>
        <w:t>. Login and registration screen</w:t>
      </w:r>
    </w:p>
    <w:p w14:paraId="3F683B71" w14:textId="77777777" w:rsidR="00217B4B" w:rsidRDefault="00217B4B" w:rsidP="00217B4B"/>
    <w:p w14:paraId="1CBD2C21" w14:textId="77777777" w:rsidR="00217B4B" w:rsidRPr="00B32ABE" w:rsidRDefault="00217B4B" w:rsidP="00217B4B"/>
    <w:p w14:paraId="2052ABCE" w14:textId="77777777" w:rsidR="00217B4B" w:rsidRPr="00BF0B08" w:rsidRDefault="00217B4B" w:rsidP="00217B4B">
      <w:pPr>
        <w:pStyle w:val="Yazstilim"/>
        <w:rPr>
          <w:rFonts w:eastAsia="Arial"/>
        </w:rPr>
      </w:pPr>
      <w:r w:rsidRPr="00BF0B08">
        <w:rPr>
          <w:rFonts w:eastAsia="Arial"/>
        </w:rPr>
        <w:t xml:space="preserve">In order to get access to the Dungeon of Doom, the user need to login first simply by typing the username and password followed by clicking the login button. It needs to note that both the password and username are case-sensitive which means the system considers “F” and “f” separately. </w:t>
      </w:r>
    </w:p>
    <w:p w14:paraId="1E95D20F" w14:textId="77777777" w:rsidR="00217B4B" w:rsidRPr="00BF0B08" w:rsidRDefault="00217B4B" w:rsidP="00217B4B">
      <w:pPr>
        <w:pStyle w:val="Yazstilim"/>
        <w:rPr>
          <w:rFonts w:eastAsia="Arial"/>
        </w:rPr>
      </w:pPr>
      <w:r w:rsidRPr="00BF0B08">
        <w:rPr>
          <w:rFonts w:eastAsia="Arial"/>
        </w:rPr>
        <w:t>Once the user entered</w:t>
      </w:r>
      <w:r>
        <w:rPr>
          <w:rFonts w:eastAsia="Arial"/>
        </w:rPr>
        <w:t xml:space="preserve"> </w:t>
      </w:r>
      <w:r w:rsidRPr="00BF0B08">
        <w:rPr>
          <w:rFonts w:eastAsia="Arial"/>
        </w:rPr>
        <w:t>successfully, it will show the Lobby screen where the user can choose the appropriate option for further use. Incase of wrong login details, the system shows a message saying incorrect username or password.</w:t>
      </w:r>
    </w:p>
    <w:p w14:paraId="74A84337" w14:textId="77777777" w:rsidR="00217B4B" w:rsidRPr="00BF0B08" w:rsidRDefault="00217B4B" w:rsidP="00217B4B">
      <w:pPr>
        <w:pStyle w:val="Yazstilim"/>
        <w:rPr>
          <w:rFonts w:eastAsia="Arial"/>
        </w:rPr>
      </w:pPr>
      <w:r w:rsidRPr="00BF0B08">
        <w:rPr>
          <w:rFonts w:eastAsia="Arial"/>
        </w:rPr>
        <w:t>The new user can register on to system simply by typing new username and password followed by clicking on register button.</w:t>
      </w:r>
    </w:p>
    <w:p w14:paraId="762796E7" w14:textId="77777777" w:rsidR="00217B4B" w:rsidRDefault="00217B4B" w:rsidP="00217B4B">
      <w:pPr>
        <w:pStyle w:val="Yazstilim"/>
        <w:numPr>
          <w:ilvl w:val="0"/>
          <w:numId w:val="41"/>
        </w:numPr>
        <w:rPr>
          <w:rFonts w:eastAsia="Arial"/>
        </w:rPr>
      </w:pPr>
      <w:r w:rsidRPr="00BF0B08">
        <w:rPr>
          <w:rFonts w:eastAsia="Arial"/>
        </w:rPr>
        <w:t>Lobby</w:t>
      </w:r>
    </w:p>
    <w:p w14:paraId="67D51AEB" w14:textId="77777777" w:rsidR="00217B4B" w:rsidRDefault="00217B4B" w:rsidP="00217B4B">
      <w:r>
        <w:rPr>
          <w:noProof/>
          <w:lang w:val="en-GB" w:eastAsia="en-GB"/>
        </w:rPr>
        <w:lastRenderedPageBreak/>
        <w:drawing>
          <wp:inline distT="0" distB="0" distL="0" distR="0" wp14:anchorId="11EB5A66" wp14:editId="3F9B10AD">
            <wp:extent cx="6326505" cy="4143870"/>
            <wp:effectExtent l="38100" t="38100" r="36195" b="47625"/>
            <wp:docPr id="23" name="Picture 23" descr="Macintosh HD:Users:RAMDEV:Downloads:Game Pictures copy:Lob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MDEV:Downloads:Game Pictures copy:Lobby.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34170"/>
                    <a:stretch/>
                  </pic:blipFill>
                  <pic:spPr bwMode="auto">
                    <a:xfrm>
                      <a:off x="0" y="0"/>
                      <a:ext cx="6326505" cy="414387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14:paraId="7576A513" w14:textId="4B4976EE" w:rsidR="00217B4B" w:rsidRPr="00AD2F1F" w:rsidRDefault="00217B4B" w:rsidP="000E4B6D">
      <w:pPr>
        <w:pStyle w:val="figurestyle"/>
      </w:pPr>
      <w:r w:rsidRPr="00AD2F1F">
        <w:t xml:space="preserve">Figure </w:t>
      </w:r>
      <w:r w:rsidR="000E4B6D">
        <w:t>1</w:t>
      </w:r>
      <w:r>
        <w:t>2. Lobby</w:t>
      </w:r>
    </w:p>
    <w:p w14:paraId="63A7C5D5" w14:textId="77777777" w:rsidR="00217B4B" w:rsidRPr="00E37D31" w:rsidRDefault="00217B4B" w:rsidP="00217B4B"/>
    <w:p w14:paraId="365D6701" w14:textId="77777777" w:rsidR="00217B4B" w:rsidRPr="00BF0B08" w:rsidRDefault="00217B4B" w:rsidP="00217B4B">
      <w:pPr>
        <w:pStyle w:val="Yazstilim"/>
        <w:rPr>
          <w:rFonts w:eastAsia="Arial"/>
        </w:rPr>
      </w:pPr>
      <w:r w:rsidRPr="00BF0B08">
        <w:rPr>
          <w:rFonts w:eastAsia="Arial"/>
        </w:rPr>
        <w:t>Once the user successfully logged onto the system, the next screen appears is Lobby screen. On Lobby there are some tabs are provided for users choice in top left navigation bar.</w:t>
      </w:r>
    </w:p>
    <w:p w14:paraId="3845570C" w14:textId="77777777" w:rsidR="00217B4B" w:rsidRPr="00BF0B08" w:rsidRDefault="00217B4B" w:rsidP="00217B4B">
      <w:pPr>
        <w:pStyle w:val="Yazstilim"/>
        <w:rPr>
          <w:rFonts w:eastAsia="Arial"/>
        </w:rPr>
      </w:pPr>
      <w:r w:rsidRPr="00BF0B08">
        <w:rPr>
          <w:rFonts w:eastAsia="Arial"/>
        </w:rPr>
        <w:t xml:space="preserve">Lobby: by clicking on Lobby tab, the system goes to lobby or refreshes the </w:t>
      </w:r>
      <w:r>
        <w:rPr>
          <w:rFonts w:eastAsia="Arial"/>
        </w:rPr>
        <w:t>lobby screen.</w:t>
      </w:r>
    </w:p>
    <w:p w14:paraId="57293E5A" w14:textId="77777777" w:rsidR="00217B4B" w:rsidRPr="00BF0B08" w:rsidRDefault="00217B4B" w:rsidP="00217B4B">
      <w:pPr>
        <w:pStyle w:val="Yazstilim"/>
        <w:rPr>
          <w:rFonts w:eastAsia="Arial"/>
        </w:rPr>
      </w:pPr>
      <w:r w:rsidRPr="00BF0B08">
        <w:rPr>
          <w:rFonts w:eastAsia="Arial"/>
        </w:rPr>
        <w:t>How to Play: by clicking on this tab directs to the detailed instructions on how to play the game Dungeon of Doom.</w:t>
      </w:r>
    </w:p>
    <w:p w14:paraId="6449D81D" w14:textId="77777777" w:rsidR="00217B4B" w:rsidRDefault="00217B4B" w:rsidP="00217B4B">
      <w:pPr>
        <w:pStyle w:val="Yazstilim"/>
        <w:rPr>
          <w:rFonts w:eastAsia="Arial"/>
        </w:rPr>
      </w:pPr>
      <w:r w:rsidRPr="00BF0B08">
        <w:rPr>
          <w:rFonts w:eastAsia="Arial"/>
        </w:rPr>
        <w:t>Score Table: If the user wants to see scores achieved in the completed previous game, it can view by clicking on score table tab.</w:t>
      </w:r>
    </w:p>
    <w:p w14:paraId="7FF4AD11" w14:textId="77777777" w:rsidR="00217B4B" w:rsidRPr="008247E7" w:rsidRDefault="00217B4B" w:rsidP="00217B4B">
      <w:pPr>
        <w:pStyle w:val="Yazstilim"/>
        <w:rPr>
          <w:rFonts w:eastAsia="Arial"/>
        </w:rPr>
      </w:pPr>
      <w:r w:rsidRPr="008247E7">
        <w:rPr>
          <w:rFonts w:eastAsia="Arial"/>
        </w:rPr>
        <w:t>Game selection</w:t>
      </w:r>
      <w:r>
        <w:rPr>
          <w:rFonts w:eastAsia="Arial"/>
        </w:rPr>
        <w:t>: The player can choose the level and add other players from game selection area of lobby.</w:t>
      </w:r>
    </w:p>
    <w:p w14:paraId="68A071E4" w14:textId="77777777" w:rsidR="00217B4B" w:rsidRPr="00BF0B08" w:rsidRDefault="00217B4B" w:rsidP="00217B4B">
      <w:pPr>
        <w:pStyle w:val="Yazstilim"/>
        <w:rPr>
          <w:rFonts w:eastAsia="Arial"/>
        </w:rPr>
      </w:pPr>
      <w:r>
        <w:rPr>
          <w:rFonts w:eastAsia="Arial"/>
        </w:rPr>
        <w:t xml:space="preserve">. </w:t>
      </w:r>
    </w:p>
    <w:p w14:paraId="6E3E1676" w14:textId="77777777" w:rsidR="00217B4B" w:rsidRDefault="00217B4B" w:rsidP="00217B4B">
      <w:pPr>
        <w:pStyle w:val="Yazstilim"/>
        <w:numPr>
          <w:ilvl w:val="0"/>
          <w:numId w:val="41"/>
        </w:numPr>
        <w:rPr>
          <w:rFonts w:eastAsia="Arial"/>
        </w:rPr>
      </w:pPr>
      <w:r w:rsidRPr="00BF0B08">
        <w:rPr>
          <w:rFonts w:eastAsia="Arial"/>
        </w:rPr>
        <w:t>How to play</w:t>
      </w:r>
    </w:p>
    <w:p w14:paraId="5EF09684" w14:textId="77777777" w:rsidR="00217B4B" w:rsidRDefault="00217B4B" w:rsidP="00217B4B"/>
    <w:p w14:paraId="4ECB244A" w14:textId="77777777" w:rsidR="00217B4B" w:rsidRDefault="00217B4B" w:rsidP="00217B4B">
      <w:pPr>
        <w:pStyle w:val="Yazstilim"/>
        <w:rPr>
          <w:rFonts w:eastAsia="Arial"/>
        </w:rPr>
      </w:pPr>
      <w:r w:rsidRPr="00BF0B08">
        <w:rPr>
          <w:rFonts w:eastAsia="Arial"/>
        </w:rPr>
        <w:t>How to play section provides the detailed instructions on how the game works and the instructions player need to follow. It also included the mockups explaining the game screen.</w:t>
      </w:r>
    </w:p>
    <w:p w14:paraId="623BF8A8" w14:textId="77777777" w:rsidR="00217B4B" w:rsidRDefault="00217B4B" w:rsidP="00217B4B">
      <w:pPr>
        <w:pStyle w:val="Yazstilim"/>
        <w:rPr>
          <w:rFonts w:eastAsia="Arial"/>
        </w:rPr>
      </w:pPr>
      <w:r>
        <w:rPr>
          <w:rFonts w:eastAsia="Arial"/>
          <w:noProof/>
          <w:lang w:val="en-GB" w:eastAsia="en-GB"/>
        </w:rPr>
        <w:lastRenderedPageBreak/>
        <w:drawing>
          <wp:inline distT="0" distB="0" distL="0" distR="0" wp14:anchorId="14656F4A" wp14:editId="73D0A8D3">
            <wp:extent cx="6326505" cy="1339850"/>
            <wp:effectExtent l="38100" t="38100" r="36195" b="31750"/>
            <wp:docPr id="24" name="Picture 24" descr="Macintosh HD:Users:RAMDEV:Downloads:Game Pictures:Select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AMDEV:Downloads:Game Pictures:Select_lev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505" cy="1339850"/>
                    </a:xfrm>
                    <a:prstGeom prst="rect">
                      <a:avLst/>
                    </a:prstGeom>
                    <a:noFill/>
                    <a:ln w="28575">
                      <a:solidFill>
                        <a:schemeClr val="tx1"/>
                      </a:solidFill>
                    </a:ln>
                  </pic:spPr>
                </pic:pic>
              </a:graphicData>
            </a:graphic>
          </wp:inline>
        </w:drawing>
      </w:r>
    </w:p>
    <w:p w14:paraId="31BF33B4" w14:textId="65F0D2B7" w:rsidR="00217B4B" w:rsidRPr="00AD2F1F" w:rsidRDefault="00217B4B" w:rsidP="000E4B6D">
      <w:pPr>
        <w:pStyle w:val="figurestyle"/>
      </w:pPr>
      <w:r w:rsidRPr="00AD2F1F">
        <w:t xml:space="preserve">Figure </w:t>
      </w:r>
      <w:r w:rsidR="000E4B6D">
        <w:t>1</w:t>
      </w:r>
      <w:r>
        <w:t>3. S</w:t>
      </w:r>
      <w:r w:rsidRPr="00AD2F1F">
        <w:t>electing level</w:t>
      </w:r>
    </w:p>
    <w:p w14:paraId="0F2F3EBC" w14:textId="77777777" w:rsidR="00217B4B" w:rsidRDefault="00217B4B" w:rsidP="00217B4B">
      <w:pPr>
        <w:pStyle w:val="Yazstilim"/>
        <w:rPr>
          <w:rFonts w:eastAsia="Arial"/>
        </w:rPr>
      </w:pPr>
    </w:p>
    <w:p w14:paraId="22866A92" w14:textId="77777777" w:rsidR="00217B4B" w:rsidRDefault="00217B4B" w:rsidP="00217B4B">
      <w:pPr>
        <w:pStyle w:val="Yazstilim"/>
        <w:rPr>
          <w:rFonts w:eastAsia="Arial"/>
        </w:rPr>
      </w:pPr>
      <w:r>
        <w:rPr>
          <w:rFonts w:eastAsia="Arial"/>
        </w:rPr>
        <w:t xml:space="preserve">From the lobby, there is an option for selecting </w:t>
      </w:r>
      <w:r w:rsidRPr="00BF0B08">
        <w:rPr>
          <w:rFonts w:eastAsia="Arial"/>
        </w:rPr>
        <w:t>the game lev</w:t>
      </w:r>
      <w:r>
        <w:rPr>
          <w:rFonts w:eastAsia="Arial"/>
        </w:rPr>
        <w:t>el. For multiplayer option, the player needs to click on Join link to add other player. Or else player can add a bot by using an ID specified on the screen. Followed by clicking on Start button, the game starts on both sides.</w:t>
      </w:r>
    </w:p>
    <w:p w14:paraId="19B32654" w14:textId="32877818" w:rsidR="00217B4B" w:rsidRPr="00AD2F1F" w:rsidRDefault="00217B4B" w:rsidP="00217B4B">
      <w:pPr>
        <w:jc w:val="center"/>
        <w:rPr>
          <w:b w:val="0"/>
        </w:rPr>
      </w:pPr>
      <w:r>
        <w:rPr>
          <w:rFonts w:eastAsia="Arial"/>
        </w:rPr>
        <w:t xml:space="preserve"> </w:t>
      </w:r>
      <w:r>
        <w:rPr>
          <w:noProof/>
          <w:lang w:val="en-GB" w:eastAsia="en-GB"/>
        </w:rPr>
        <w:drawing>
          <wp:inline distT="0" distB="0" distL="0" distR="0" wp14:anchorId="3326DA86" wp14:editId="0ADA8030">
            <wp:extent cx="6332220" cy="1911985"/>
            <wp:effectExtent l="38100" t="38100" r="30480" b="31115"/>
            <wp:docPr id="26" name="Picture 26" descr="Macintosh HD:Users:RAMDEV:Desktop:Join_Start_Mat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AMDEV:Desktop:Join_Start_Match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2220" cy="1911985"/>
                    </a:xfrm>
                    <a:prstGeom prst="rect">
                      <a:avLst/>
                    </a:prstGeom>
                    <a:noFill/>
                    <a:ln w="28575">
                      <a:solidFill>
                        <a:schemeClr val="tx1"/>
                      </a:solidFill>
                    </a:ln>
                  </pic:spPr>
                </pic:pic>
              </a:graphicData>
            </a:graphic>
          </wp:inline>
        </w:drawing>
      </w:r>
      <w:r w:rsidRPr="000E4B6D">
        <w:rPr>
          <w:rStyle w:val="figurestyleChar"/>
        </w:rPr>
        <w:t xml:space="preserve">Figure </w:t>
      </w:r>
      <w:r w:rsidR="000E4B6D" w:rsidRPr="000E4B6D">
        <w:rPr>
          <w:rStyle w:val="figurestyleChar"/>
        </w:rPr>
        <w:t>1</w:t>
      </w:r>
      <w:r w:rsidRPr="000E4B6D">
        <w:rPr>
          <w:rStyle w:val="figurestyleChar"/>
        </w:rPr>
        <w:t>4. Join link for multiplayer game</w:t>
      </w:r>
    </w:p>
    <w:p w14:paraId="08D21C57" w14:textId="77777777" w:rsidR="00217B4B" w:rsidRDefault="00217B4B" w:rsidP="00217B4B">
      <w:pPr>
        <w:pStyle w:val="Yazstilim"/>
        <w:rPr>
          <w:rFonts w:eastAsia="Arial"/>
        </w:rPr>
      </w:pPr>
    </w:p>
    <w:p w14:paraId="7F95F571" w14:textId="77777777" w:rsidR="00217B4B" w:rsidRPr="005973F9" w:rsidRDefault="00217B4B" w:rsidP="00217B4B"/>
    <w:p w14:paraId="36F5E6F6" w14:textId="77777777" w:rsidR="00217B4B" w:rsidRDefault="00217B4B" w:rsidP="00217B4B">
      <w:pPr>
        <w:pStyle w:val="Yazstilim"/>
        <w:rPr>
          <w:rFonts w:eastAsia="Arial"/>
        </w:rPr>
      </w:pPr>
      <w:r>
        <w:rPr>
          <w:rFonts w:eastAsia="Arial"/>
          <w:noProof/>
          <w:lang w:val="en-GB" w:eastAsia="en-GB"/>
        </w:rPr>
        <w:drawing>
          <wp:inline distT="0" distB="0" distL="0" distR="0" wp14:anchorId="5817DD67" wp14:editId="3B328A9C">
            <wp:extent cx="6326505" cy="2360295"/>
            <wp:effectExtent l="38100" t="38100" r="36195" b="40005"/>
            <wp:docPr id="25" name="Picture 25" descr="Macintosh HD:Users:RAMDEV:Downloads:Game Pictures:Join_Start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MDEV:Downloads:Game Pictures:Join_Start_Matc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6505" cy="2360295"/>
                    </a:xfrm>
                    <a:prstGeom prst="rect">
                      <a:avLst/>
                    </a:prstGeom>
                    <a:noFill/>
                    <a:ln w="28575">
                      <a:solidFill>
                        <a:schemeClr val="tx1"/>
                      </a:solidFill>
                    </a:ln>
                  </pic:spPr>
                </pic:pic>
              </a:graphicData>
            </a:graphic>
          </wp:inline>
        </w:drawing>
      </w:r>
    </w:p>
    <w:p w14:paraId="12AA4F66" w14:textId="44A92A88" w:rsidR="00217B4B" w:rsidRPr="00AD2F1F" w:rsidRDefault="00217B4B" w:rsidP="000E4B6D">
      <w:pPr>
        <w:pStyle w:val="figurestyle"/>
      </w:pPr>
      <w:r w:rsidRPr="00AD2F1F">
        <w:t xml:space="preserve">Figure </w:t>
      </w:r>
      <w:r w:rsidR="000E4B6D">
        <w:t>1</w:t>
      </w:r>
      <w:r>
        <w:t>5. Option for adding bot</w:t>
      </w:r>
    </w:p>
    <w:p w14:paraId="2AB4C257" w14:textId="77777777" w:rsidR="00217B4B" w:rsidRDefault="00217B4B" w:rsidP="00217B4B"/>
    <w:p w14:paraId="7390459D" w14:textId="77777777" w:rsidR="00217B4B" w:rsidRPr="008A2F8F" w:rsidRDefault="00217B4B" w:rsidP="00217B4B"/>
    <w:p w14:paraId="00CB9937" w14:textId="77777777" w:rsidR="00217B4B" w:rsidRPr="00BF0B08" w:rsidRDefault="00217B4B" w:rsidP="00217B4B">
      <w:pPr>
        <w:pStyle w:val="Yazstilim"/>
        <w:rPr>
          <w:rFonts w:eastAsia="Arial"/>
        </w:rPr>
      </w:pPr>
      <w:r w:rsidRPr="00BF0B08">
        <w:rPr>
          <w:rFonts w:eastAsia="Arial"/>
        </w:rPr>
        <w:lastRenderedPageBreak/>
        <w:t>Once the game starts by entering into the dungeon, the player need to collect all the gold coins by moving through the location where coins are placed. During the game, the player has to pass through the passages to enter into different rooms. There are some walls placed around the dungeon where player cannot enter into it.</w:t>
      </w:r>
    </w:p>
    <w:p w14:paraId="1DC18C27" w14:textId="77777777" w:rsidR="00217B4B" w:rsidRDefault="00217B4B" w:rsidP="00217B4B">
      <w:pPr>
        <w:pStyle w:val="Yazstilim"/>
        <w:rPr>
          <w:rFonts w:eastAsia="Arial"/>
        </w:rPr>
      </w:pPr>
      <w:r>
        <w:rPr>
          <w:rFonts w:eastAsia="Arial"/>
        </w:rPr>
        <w:t>Once the player collected</w:t>
      </w:r>
      <w:r w:rsidRPr="00BF0B08">
        <w:rPr>
          <w:rFonts w:eastAsia="Arial"/>
        </w:rPr>
        <w:t xml:space="preserve"> the</w:t>
      </w:r>
      <w:r>
        <w:rPr>
          <w:rFonts w:eastAsia="Arial"/>
        </w:rPr>
        <w:t xml:space="preserve"> minimum</w:t>
      </w:r>
      <w:r w:rsidRPr="00BF0B08">
        <w:rPr>
          <w:rFonts w:eastAsia="Arial"/>
        </w:rPr>
        <w:t xml:space="preserve"> gold coins in the dungeon, the exit will be opened and the player need to pass through it before the other player. </w:t>
      </w:r>
      <w:r>
        <w:rPr>
          <w:rFonts w:eastAsia="Arial"/>
        </w:rPr>
        <w:t>Upon going through the exit, the game will finish and result screen will appear.</w:t>
      </w:r>
    </w:p>
    <w:p w14:paraId="252A7E5A" w14:textId="77777777" w:rsidR="00217B4B" w:rsidRDefault="00217B4B" w:rsidP="00217B4B">
      <w:pPr>
        <w:pStyle w:val="Yazstilim"/>
        <w:rPr>
          <w:rFonts w:eastAsia="Arial"/>
        </w:rPr>
      </w:pPr>
      <w:r>
        <w:rPr>
          <w:rFonts w:eastAsia="Arial"/>
          <w:noProof/>
          <w:lang w:val="en-GB" w:eastAsia="en-GB"/>
        </w:rPr>
        <w:drawing>
          <wp:inline distT="0" distB="0" distL="0" distR="0" wp14:anchorId="5232C9FE" wp14:editId="0B68DB47">
            <wp:extent cx="6326505" cy="1732915"/>
            <wp:effectExtent l="38100" t="38100" r="36195" b="38735"/>
            <wp:docPr id="28" name="Picture 28" descr="Macintosh HD:Users:RAMDEV:Downloads:Game Pictures copy:Resul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MDEV:Downloads:Game Pictures copy:Result 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6505" cy="1732915"/>
                    </a:xfrm>
                    <a:prstGeom prst="rect">
                      <a:avLst/>
                    </a:prstGeom>
                    <a:noFill/>
                    <a:ln w="28575">
                      <a:solidFill>
                        <a:schemeClr val="tx1"/>
                      </a:solidFill>
                    </a:ln>
                  </pic:spPr>
                </pic:pic>
              </a:graphicData>
            </a:graphic>
          </wp:inline>
        </w:drawing>
      </w:r>
    </w:p>
    <w:p w14:paraId="6A3DFAED" w14:textId="7238AA54" w:rsidR="00217B4B" w:rsidRPr="00AD2F1F" w:rsidRDefault="00217B4B" w:rsidP="000E4B6D">
      <w:pPr>
        <w:pStyle w:val="figurestyle"/>
      </w:pPr>
      <w:r w:rsidRPr="00AD2F1F">
        <w:t xml:space="preserve">Figure </w:t>
      </w:r>
      <w:r w:rsidR="000E4B6D">
        <w:t>1</w:t>
      </w:r>
      <w:r>
        <w:t>6. Result screen</w:t>
      </w:r>
    </w:p>
    <w:p w14:paraId="66D04F71" w14:textId="77777777" w:rsidR="00217B4B" w:rsidRDefault="00217B4B" w:rsidP="00217B4B">
      <w:pPr>
        <w:pStyle w:val="Yazstilim"/>
        <w:rPr>
          <w:rFonts w:eastAsia="Arial"/>
        </w:rPr>
      </w:pPr>
    </w:p>
    <w:p w14:paraId="60849570" w14:textId="77777777" w:rsidR="00217B4B" w:rsidRDefault="00217B4B" w:rsidP="00217B4B">
      <w:pPr>
        <w:pStyle w:val="Yazstilim"/>
        <w:rPr>
          <w:rFonts w:eastAsia="Arial"/>
        </w:rPr>
      </w:pPr>
      <w:r w:rsidRPr="00BF0B08">
        <w:rPr>
          <w:rFonts w:eastAsia="Arial"/>
        </w:rPr>
        <w:t>The movements of the player is co</w:t>
      </w:r>
      <w:r>
        <w:rPr>
          <w:rFonts w:eastAsia="Arial"/>
        </w:rPr>
        <w:t>ntrolled by W, A, S and D keys and there is a leave button also if player needs to leave from the game.</w:t>
      </w:r>
    </w:p>
    <w:p w14:paraId="5965DF66" w14:textId="77777777" w:rsidR="00217B4B" w:rsidRPr="002C71BD" w:rsidRDefault="00217B4B" w:rsidP="00217B4B"/>
    <w:p w14:paraId="3438339B" w14:textId="77777777" w:rsidR="00217B4B" w:rsidRPr="00BF0B08" w:rsidRDefault="00217B4B" w:rsidP="00217B4B">
      <w:pPr>
        <w:pStyle w:val="Yazstilim"/>
        <w:numPr>
          <w:ilvl w:val="0"/>
          <w:numId w:val="41"/>
        </w:numPr>
        <w:rPr>
          <w:rFonts w:eastAsia="Arial"/>
        </w:rPr>
      </w:pPr>
      <w:r w:rsidRPr="00BF0B08">
        <w:rPr>
          <w:rFonts w:eastAsia="Arial"/>
        </w:rPr>
        <w:t>Game Screen</w:t>
      </w:r>
    </w:p>
    <w:p w14:paraId="6B209C32" w14:textId="77777777" w:rsidR="00217B4B" w:rsidRDefault="00217B4B" w:rsidP="00217B4B">
      <w:pPr>
        <w:pStyle w:val="Yazstilim"/>
        <w:rPr>
          <w:rFonts w:eastAsia="Arial"/>
        </w:rPr>
      </w:pPr>
      <w:r>
        <w:rPr>
          <w:rFonts w:eastAsia="Arial"/>
        </w:rPr>
        <w:t>In the game screen, t</w:t>
      </w:r>
      <w:r w:rsidRPr="00BF0B08">
        <w:rPr>
          <w:rFonts w:eastAsia="Arial"/>
        </w:rPr>
        <w:t>he yellow colored dots indicates t</w:t>
      </w:r>
      <w:r>
        <w:rPr>
          <w:rFonts w:eastAsia="Arial"/>
        </w:rPr>
        <w:t xml:space="preserve">he gold coins in the dungeon </w:t>
      </w:r>
      <w:r w:rsidRPr="00BF0B08">
        <w:rPr>
          <w:rFonts w:eastAsia="Arial"/>
        </w:rPr>
        <w:t xml:space="preserve">the player is </w:t>
      </w:r>
      <w:r>
        <w:rPr>
          <w:rFonts w:eastAsia="Arial"/>
        </w:rPr>
        <w:t>denoted by a character in blue color</w:t>
      </w:r>
      <w:r w:rsidRPr="00BF0B08">
        <w:rPr>
          <w:rFonts w:eastAsia="Arial"/>
        </w:rPr>
        <w:t xml:space="preserve"> circle.</w:t>
      </w:r>
      <w:r>
        <w:rPr>
          <w:rFonts w:eastAsia="Arial"/>
        </w:rPr>
        <w:t xml:space="preserve"> Stairs icon in the dungeon denotes the exit.</w:t>
      </w:r>
    </w:p>
    <w:p w14:paraId="5D1510AA" w14:textId="77777777" w:rsidR="00217B4B" w:rsidRPr="006974B9" w:rsidRDefault="00217B4B" w:rsidP="00217B4B">
      <w:pPr>
        <w:pStyle w:val="Yazstilim"/>
        <w:rPr>
          <w:rFonts w:eastAsia="Arial"/>
        </w:rPr>
      </w:pPr>
      <w:r w:rsidRPr="006974B9">
        <w:rPr>
          <w:rFonts w:eastAsia="Arial"/>
        </w:rPr>
        <w:t xml:space="preserve">A message will be displayed on top the screen about the coins </w:t>
      </w:r>
      <w:r>
        <w:rPr>
          <w:rFonts w:eastAsia="Arial"/>
        </w:rPr>
        <w:t xml:space="preserve">already </w:t>
      </w:r>
      <w:r w:rsidRPr="006974B9">
        <w:rPr>
          <w:rFonts w:eastAsia="Arial"/>
        </w:rPr>
        <w:t>collected and coins need to collect</w:t>
      </w:r>
      <w:r>
        <w:rPr>
          <w:rFonts w:eastAsia="Arial"/>
        </w:rPr>
        <w:t>.</w:t>
      </w:r>
    </w:p>
    <w:p w14:paraId="0C2D362F" w14:textId="77777777" w:rsidR="00217B4B" w:rsidRDefault="00217B4B" w:rsidP="00217B4B"/>
    <w:p w14:paraId="3D84562E" w14:textId="77777777" w:rsidR="00217B4B" w:rsidRDefault="00217B4B" w:rsidP="00217B4B">
      <w:pPr>
        <w:ind w:left="720"/>
      </w:pPr>
      <w:r>
        <w:rPr>
          <w:noProof/>
          <w:lang w:val="en-GB" w:eastAsia="en-GB"/>
        </w:rPr>
        <w:lastRenderedPageBreak/>
        <w:drawing>
          <wp:inline distT="0" distB="0" distL="0" distR="0" wp14:anchorId="0DE996AC" wp14:editId="74335258">
            <wp:extent cx="5026276" cy="3505730"/>
            <wp:effectExtent l="38100" t="38100" r="41275" b="38100"/>
            <wp:docPr id="30" name="Picture 30" descr="Macintosh HD:Users:RAMDEV:Downloads:Game Pictures copy:Player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AMDEV:Downloads:Game Pictures copy:Player_Ma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7901" cy="3506864"/>
                    </a:xfrm>
                    <a:prstGeom prst="rect">
                      <a:avLst/>
                    </a:prstGeom>
                    <a:noFill/>
                    <a:ln w="28575">
                      <a:solidFill>
                        <a:schemeClr val="tx1"/>
                      </a:solidFill>
                    </a:ln>
                  </pic:spPr>
                </pic:pic>
              </a:graphicData>
            </a:graphic>
          </wp:inline>
        </w:drawing>
      </w:r>
    </w:p>
    <w:p w14:paraId="18EB09E4" w14:textId="21B66EA3" w:rsidR="00217B4B" w:rsidRPr="00AD2F1F" w:rsidRDefault="00217B4B" w:rsidP="000E4B6D">
      <w:pPr>
        <w:pStyle w:val="figurestyle"/>
      </w:pPr>
      <w:r w:rsidRPr="00AD2F1F">
        <w:t xml:space="preserve">Figure </w:t>
      </w:r>
      <w:r w:rsidR="000E4B6D">
        <w:t>1</w:t>
      </w:r>
      <w:r>
        <w:t xml:space="preserve">7. Gold </w:t>
      </w:r>
      <w:r w:rsidR="00CA6E8E">
        <w:t>C</w:t>
      </w:r>
      <w:bookmarkStart w:id="1945" w:name="_GoBack"/>
      <w:bookmarkEnd w:id="1945"/>
      <w:r>
        <w:t xml:space="preserve">oins and Player </w:t>
      </w:r>
      <w:r w:rsidR="00343AA6">
        <w:t>C</w:t>
      </w:r>
      <w:r>
        <w:t>haracter</w:t>
      </w:r>
    </w:p>
    <w:p w14:paraId="0BE727E1" w14:textId="77777777" w:rsidR="00217B4B" w:rsidRDefault="00217B4B" w:rsidP="00217B4B"/>
    <w:p w14:paraId="3DF1911F" w14:textId="77777777" w:rsidR="00217B4B" w:rsidRDefault="00217B4B" w:rsidP="00217B4B">
      <w:pPr>
        <w:ind w:left="720"/>
      </w:pPr>
      <w:r>
        <w:rPr>
          <w:noProof/>
          <w:lang w:val="en-GB" w:eastAsia="en-GB"/>
        </w:rPr>
        <w:drawing>
          <wp:inline distT="0" distB="0" distL="0" distR="0" wp14:anchorId="7823F717" wp14:editId="43C33C4B">
            <wp:extent cx="5045151" cy="4415790"/>
            <wp:effectExtent l="38100" t="38100" r="41275" b="41910"/>
            <wp:docPr id="31" name="Picture 31" descr="Macintosh HD:Users:RAMDEV:Downloads:Game Pictures copy:Winning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AMDEV:Downloads:Game Pictures copy:WinningCondi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6229" cy="4416734"/>
                    </a:xfrm>
                    <a:prstGeom prst="rect">
                      <a:avLst/>
                    </a:prstGeom>
                    <a:noFill/>
                    <a:ln w="28575">
                      <a:solidFill>
                        <a:schemeClr val="tx1"/>
                      </a:solidFill>
                    </a:ln>
                  </pic:spPr>
                </pic:pic>
              </a:graphicData>
            </a:graphic>
          </wp:inline>
        </w:drawing>
      </w:r>
    </w:p>
    <w:p w14:paraId="77591672" w14:textId="775F23CD" w:rsidR="00217B4B" w:rsidRPr="00AD2F1F" w:rsidRDefault="00217B4B" w:rsidP="000E4B6D">
      <w:pPr>
        <w:pStyle w:val="figurestyle"/>
      </w:pPr>
      <w:r w:rsidRPr="00AD2F1F">
        <w:t xml:space="preserve">Figure </w:t>
      </w:r>
      <w:r w:rsidR="000E4B6D">
        <w:t>1</w:t>
      </w:r>
      <w:r>
        <w:t xml:space="preserve">8. Exit from </w:t>
      </w:r>
      <w:r w:rsidR="000E4B6D">
        <w:t>D</w:t>
      </w:r>
      <w:r>
        <w:t>ungeon</w:t>
      </w:r>
    </w:p>
    <w:p w14:paraId="2FBEF87E" w14:textId="77777777" w:rsidR="00217B4B" w:rsidRPr="00747C26" w:rsidRDefault="00217B4B" w:rsidP="00217B4B"/>
    <w:p w14:paraId="4C4FD4F6" w14:textId="77777777" w:rsidR="00217B4B" w:rsidRPr="00974941" w:rsidRDefault="00217B4B" w:rsidP="00217B4B"/>
    <w:p w14:paraId="2DA9BD61" w14:textId="77777777" w:rsidR="00217B4B" w:rsidRDefault="00217B4B" w:rsidP="00217B4B">
      <w:pPr>
        <w:pStyle w:val="Yazstilim"/>
        <w:numPr>
          <w:ilvl w:val="0"/>
          <w:numId w:val="41"/>
        </w:numPr>
        <w:rPr>
          <w:rFonts w:eastAsia="Arial"/>
        </w:rPr>
      </w:pPr>
      <w:r w:rsidRPr="00BF0B08">
        <w:rPr>
          <w:rFonts w:eastAsia="Arial"/>
        </w:rPr>
        <w:t>Score Table</w:t>
      </w:r>
    </w:p>
    <w:p w14:paraId="63D30E2C" w14:textId="77777777" w:rsidR="00217B4B" w:rsidRDefault="00217B4B" w:rsidP="00217B4B">
      <w:r>
        <w:rPr>
          <w:noProof/>
          <w:lang w:val="en-GB" w:eastAsia="en-GB"/>
        </w:rPr>
        <w:drawing>
          <wp:inline distT="0" distB="0" distL="0" distR="0" wp14:anchorId="09A88F42" wp14:editId="04949AEE">
            <wp:extent cx="6326505" cy="4773930"/>
            <wp:effectExtent l="38100" t="38100" r="36195" b="45720"/>
            <wp:docPr id="27" name="Picture 27" descr="Macintosh HD:Users:RAMDEV:Downloads:Scor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MDEV:Downloads:ScoreTab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6505" cy="4773930"/>
                    </a:xfrm>
                    <a:prstGeom prst="rect">
                      <a:avLst/>
                    </a:prstGeom>
                    <a:noFill/>
                    <a:ln w="28575">
                      <a:solidFill>
                        <a:schemeClr val="tx1"/>
                      </a:solidFill>
                    </a:ln>
                  </pic:spPr>
                </pic:pic>
              </a:graphicData>
            </a:graphic>
          </wp:inline>
        </w:drawing>
      </w:r>
    </w:p>
    <w:p w14:paraId="32D3A951" w14:textId="0F7332FE" w:rsidR="00217B4B" w:rsidRDefault="00217B4B" w:rsidP="000E4B6D">
      <w:pPr>
        <w:pStyle w:val="figurestyle"/>
      </w:pPr>
      <w:r w:rsidRPr="00AD2F1F">
        <w:t xml:space="preserve">Figure </w:t>
      </w:r>
      <w:r w:rsidR="000E4B6D">
        <w:t>19</w:t>
      </w:r>
      <w:r>
        <w:t>. Score Table</w:t>
      </w:r>
    </w:p>
    <w:p w14:paraId="7D136183" w14:textId="77777777" w:rsidR="00217B4B" w:rsidRPr="00AD2F1F" w:rsidRDefault="00217B4B" w:rsidP="00217B4B">
      <w:pPr>
        <w:jc w:val="center"/>
        <w:rPr>
          <w:b w:val="0"/>
        </w:rPr>
      </w:pPr>
    </w:p>
    <w:p w14:paraId="50443D2D" w14:textId="5E2DA6E6" w:rsidR="00E86BF5" w:rsidRPr="00217B4B" w:rsidRDefault="00217B4B" w:rsidP="00BF6D3F">
      <w:pPr>
        <w:pStyle w:val="Yazstilim"/>
        <w:rPr>
          <w:ins w:id="1946" w:author="Qian Zhou" w:date="2016-12-15T09:50:00Z"/>
          <w:rFonts w:eastAsia="Arial"/>
        </w:rPr>
      </w:pPr>
      <w:r w:rsidRPr="00BF0B08">
        <w:rPr>
          <w:rFonts w:eastAsia="Arial"/>
        </w:rPr>
        <w:t>The player can view the s</w:t>
      </w:r>
      <w:r>
        <w:rPr>
          <w:rFonts w:eastAsia="Arial"/>
        </w:rPr>
        <w:t>cores of completed previous games</w:t>
      </w:r>
      <w:r w:rsidRPr="00BF0B08">
        <w:rPr>
          <w:rFonts w:eastAsia="Arial"/>
        </w:rPr>
        <w:t xml:space="preserve"> by clickin</w:t>
      </w:r>
      <w:r>
        <w:rPr>
          <w:rFonts w:eastAsia="Arial"/>
        </w:rPr>
        <w:t>g on score table tab from Lobby.</w:t>
      </w:r>
    </w:p>
    <w:p w14:paraId="739A4161" w14:textId="77777777" w:rsidR="00E86BF5" w:rsidRPr="0060610C" w:rsidRDefault="00E86BF5" w:rsidP="0060610C">
      <w:pPr>
        <w:rPr>
          <w:u w:val="single"/>
          <w:rPrChange w:id="1947" w:author="Qian Zhou" w:date="2016-12-15T09:50:00Z">
            <w:rPr/>
          </w:rPrChange>
        </w:rPr>
        <w:pPrChange w:id="1948" w:author="Qian Zhou" w:date="2016-12-15T09:50:00Z">
          <w:pPr>
            <w:pStyle w:val="Yazstilim"/>
          </w:pPr>
        </w:pPrChange>
      </w:pPr>
    </w:p>
    <w:p w14:paraId="7FCB107C" w14:textId="77777777" w:rsidR="00F6099B" w:rsidRDefault="00F6099B" w:rsidP="00F6099B">
      <w:pPr>
        <w:pStyle w:val="hheading1"/>
        <w:numPr>
          <w:ilvl w:val="0"/>
          <w:numId w:val="0"/>
        </w:numPr>
        <w:ind w:left="720"/>
        <w:rPr>
          <w:rFonts w:ascii="Calibri" w:hAnsi="Calibri" w:cs="Calibri"/>
          <w:sz w:val="22"/>
          <w:szCs w:val="22"/>
        </w:rPr>
      </w:pPr>
      <w:r w:rsidRPr="00A54057">
        <w:rPr>
          <w:rFonts w:ascii="Calibri" w:hAnsi="Calibri" w:cs="Calibri"/>
          <w:sz w:val="22"/>
          <w:szCs w:val="22"/>
        </w:rPr>
        <w:t>References</w:t>
      </w:r>
    </w:p>
    <w:p w14:paraId="2C4454C4" w14:textId="77777777" w:rsidR="00F6099B" w:rsidRPr="00A4492F" w:rsidRDefault="00F6099B" w:rsidP="004D112F">
      <w:pPr>
        <w:pStyle w:val="Yazstilim"/>
        <w:numPr>
          <w:ilvl w:val="0"/>
          <w:numId w:val="19"/>
        </w:numPr>
        <w:rPr>
          <w:rFonts w:asciiTheme="minorHAnsi" w:hAnsiTheme="minorHAnsi"/>
        </w:rPr>
      </w:pPr>
      <w:r w:rsidRPr="00A4492F">
        <w:rPr>
          <w:rFonts w:asciiTheme="minorHAnsi" w:hAnsiTheme="minorHAnsi"/>
        </w:rPr>
        <w:t>ISTQB Exam Certification. (n.d.). What is Component testing? Retrieved 11 26, 2016, from ISTQB Exam Certification: http://istqbexamcertification.com/what-is-component-testing/</w:t>
      </w:r>
    </w:p>
    <w:p w14:paraId="5474B673" w14:textId="77777777" w:rsidR="00F6099B" w:rsidRPr="00A4492F" w:rsidRDefault="00F6099B" w:rsidP="004D112F">
      <w:pPr>
        <w:pStyle w:val="Yazstilim"/>
        <w:numPr>
          <w:ilvl w:val="0"/>
          <w:numId w:val="19"/>
        </w:numPr>
        <w:rPr>
          <w:rFonts w:asciiTheme="minorHAnsi" w:hAnsiTheme="minorHAnsi"/>
        </w:rPr>
      </w:pPr>
      <w:r w:rsidRPr="00A4492F">
        <w:rPr>
          <w:rFonts w:asciiTheme="minorHAnsi" w:hAnsiTheme="minorHAnsi"/>
        </w:rPr>
        <w:t>Kaner, C. (2006, Novemer 17). Exploratory Testing from Florida Institute of Technology, Quality Assurance Institute Worldwide Annual Software Testing Conference, Orlando, FL. Retrieved from Kaner.com: http://www.kaner.com/pdfs/ETatQAI.pdf</w:t>
      </w:r>
    </w:p>
    <w:p w14:paraId="1C882C0D" w14:textId="77777777" w:rsidR="006E57A2" w:rsidRPr="00A4492F" w:rsidRDefault="00F6099B" w:rsidP="00844745">
      <w:pPr>
        <w:pStyle w:val="Yazstilim"/>
        <w:numPr>
          <w:ilvl w:val="0"/>
          <w:numId w:val="19"/>
        </w:numPr>
        <w:jc w:val="left"/>
        <w:rPr>
          <w:rStyle w:val="lookup-resultcontent"/>
          <w:rFonts w:asciiTheme="minorHAnsi" w:hAnsiTheme="minorHAnsi"/>
        </w:rPr>
      </w:pPr>
      <w:r w:rsidRPr="00A4492F">
        <w:rPr>
          <w:rStyle w:val="lookup-resultcontent"/>
          <w:rFonts w:asciiTheme="minorHAnsi" w:hAnsiTheme="minorHAnsi"/>
        </w:rPr>
        <w:t>Writing effective use case</w:t>
      </w:r>
      <w:r w:rsidRPr="00A4492F">
        <w:rPr>
          <w:rStyle w:val="apple-converted-space"/>
          <w:rFonts w:asciiTheme="minorHAnsi" w:hAnsiTheme="minorHAnsi"/>
        </w:rPr>
        <w:t> </w:t>
      </w:r>
      <w:r w:rsidRPr="00A4492F">
        <w:rPr>
          <w:rStyle w:val="lookup-resultcontent"/>
          <w:rFonts w:asciiTheme="minorHAnsi" w:hAnsiTheme="minorHAnsi"/>
        </w:rPr>
        <w:t>(2016) Available at: https://www.visual-paradigm.com/tutorials/writingeffectiveusecase.jsp (Accessed: 10 December 2016).</w:t>
      </w:r>
    </w:p>
    <w:p w14:paraId="2F0EB322" w14:textId="4B690CF0" w:rsidR="006E57A2" w:rsidRDefault="00844745" w:rsidP="00844745">
      <w:pPr>
        <w:pStyle w:val="Yazstilim"/>
        <w:numPr>
          <w:ilvl w:val="0"/>
          <w:numId w:val="19"/>
        </w:numPr>
        <w:jc w:val="left"/>
        <w:rPr>
          <w:rStyle w:val="lookup-resultcontent"/>
        </w:rPr>
      </w:pPr>
      <w:r>
        <w:rPr>
          <w:rStyle w:val="lookup-resultcontent"/>
        </w:rPr>
        <w:t xml:space="preserve">Introduction </w:t>
      </w:r>
      <w:r w:rsidR="006E57A2" w:rsidRPr="006E57A2">
        <w:rPr>
          <w:rStyle w:val="lookup-resultcontent"/>
        </w:rPr>
        <w:t>to CRC cards</w:t>
      </w:r>
      <w:r w:rsidR="006E57A2" w:rsidRPr="006E57A2">
        <w:rPr>
          <w:rStyle w:val="apple-converted-space"/>
        </w:rPr>
        <w:t> </w:t>
      </w:r>
      <w:r w:rsidR="006E57A2" w:rsidRPr="006E57A2">
        <w:rPr>
          <w:rStyle w:val="lookup-resultcontent"/>
        </w:rPr>
        <w:t>(no date) Available at: http://www.openloop.com/education/classes/umn_98/umn_cpp/crc.htm (Accessed: 10 December 2016).</w:t>
      </w:r>
    </w:p>
    <w:p w14:paraId="61FAF2F8" w14:textId="77777777" w:rsidR="00840A0B" w:rsidRPr="00BC49B9" w:rsidRDefault="00840A0B" w:rsidP="00844745">
      <w:pPr>
        <w:pStyle w:val="Yazstilim"/>
        <w:numPr>
          <w:ilvl w:val="0"/>
          <w:numId w:val="19"/>
        </w:numPr>
        <w:jc w:val="left"/>
        <w:rPr>
          <w:rStyle w:val="lookup-resultcontent"/>
          <w:rFonts w:asciiTheme="minorHAnsi" w:hAnsiTheme="minorHAnsi" w:cstheme="minorHAnsi"/>
        </w:rPr>
      </w:pPr>
      <w:r w:rsidRPr="00BC49B9">
        <w:rPr>
          <w:rStyle w:val="lookup-resultcontent"/>
          <w:rFonts w:asciiTheme="minorHAnsi" w:hAnsiTheme="minorHAnsi" w:cstheme="minorHAnsi"/>
        </w:rPr>
        <w:lastRenderedPageBreak/>
        <w:t>Cockburn, A. (no date)</w:t>
      </w:r>
      <w:r w:rsidRPr="00BC49B9">
        <w:rPr>
          <w:rStyle w:val="apple-converted-space"/>
          <w:rFonts w:asciiTheme="minorHAnsi" w:hAnsiTheme="minorHAnsi" w:cstheme="minorHAnsi"/>
        </w:rPr>
        <w:t> </w:t>
      </w:r>
      <w:r w:rsidRPr="00BC49B9">
        <w:rPr>
          <w:rStyle w:val="lookup-resultcontent"/>
          <w:rFonts w:asciiTheme="minorHAnsi" w:hAnsiTheme="minorHAnsi" w:cstheme="minorHAnsi"/>
          <w:i/>
          <w:iCs/>
        </w:rPr>
        <w:t>Humans and Technology</w:t>
      </w:r>
      <w:r w:rsidRPr="00BC49B9">
        <w:rPr>
          <w:rStyle w:val="lookup-resultcontent"/>
          <w:rFonts w:asciiTheme="minorHAnsi" w:hAnsiTheme="minorHAnsi" w:cstheme="minorHAnsi"/>
        </w:rPr>
        <w:t>. Available at: https://www.infor.uva.es/~mlaguna/is1/materiales/BookDraft1.pdf (Accessed: 11 December 2016).</w:t>
      </w:r>
    </w:p>
    <w:p w14:paraId="73480934" w14:textId="441717D5" w:rsidR="00BC49B9" w:rsidRPr="00BC49B9" w:rsidRDefault="00BC49B9" w:rsidP="004D112F">
      <w:pPr>
        <w:pStyle w:val="Yazstilim"/>
        <w:numPr>
          <w:ilvl w:val="0"/>
          <w:numId w:val="19"/>
        </w:numPr>
      </w:pPr>
      <w:r w:rsidRPr="00BC49B9">
        <w:rPr>
          <w:rStyle w:val="lookup-resultcontent"/>
        </w:rPr>
        <w:t>Prioritizing CRC cards as a simple design tool in extreme programming - IEEE Xplore document</w:t>
      </w:r>
      <w:ins w:id="1949" w:author="Qian Zhou" w:date="2016-12-15T09:50:00Z">
        <w:r w:rsidR="0061547C" w:rsidRPr="00BC49B9">
          <w:rPr>
            <w:rStyle w:val="lookup-resultcontent"/>
          </w:rPr>
          <w:t xml:space="preserve"> </w:t>
        </w:r>
      </w:ins>
      <w:r w:rsidRPr="00BC49B9">
        <w:rPr>
          <w:rStyle w:val="lookup-resultcontent"/>
        </w:rPr>
        <w:t>(2016) Available at: http://ieeexplore.ieee.org/stamp/stamp.jsp?arnumber=6567820 (Accessed: 11 December 2016).</w:t>
      </w:r>
    </w:p>
    <w:p w14:paraId="44FA2490" w14:textId="77777777" w:rsidR="00304CB4" w:rsidRDefault="00304CB4" w:rsidP="00BF6D3F">
      <w:pPr>
        <w:pStyle w:val="Yazstilim"/>
        <w:rPr>
          <w:ins w:id="1950" w:author="Qian Zhou" w:date="2016-12-15T09:50:00Z"/>
        </w:rPr>
      </w:pPr>
    </w:p>
    <w:p w14:paraId="4B598E84" w14:textId="77777777" w:rsidR="00A14C2D" w:rsidRDefault="00A14C2D" w:rsidP="00A14C2D">
      <w:pPr>
        <w:rPr>
          <w:ins w:id="1951" w:author="Qian Zhou" w:date="2016-12-15T09:50:00Z"/>
        </w:rPr>
      </w:pPr>
    </w:p>
    <w:p w14:paraId="45BD2E80" w14:textId="77777777" w:rsidR="00A14C2D" w:rsidRPr="00A14C2D" w:rsidRDefault="00A14C2D" w:rsidP="00A14C2D">
      <w:pPr>
        <w:rPr>
          <w:ins w:id="1952" w:author="Qian Zhou" w:date="2016-12-15T09:50:00Z"/>
        </w:rPr>
      </w:pPr>
    </w:p>
    <w:p w14:paraId="54F68114" w14:textId="77777777" w:rsidR="00A4492F" w:rsidRDefault="00A4492F" w:rsidP="00A4492F">
      <w:pPr>
        <w:pStyle w:val="H1"/>
        <w:rPr>
          <w:ins w:id="1953" w:author="Qian Zhou" w:date="2016-12-15T09:50:00Z"/>
        </w:rPr>
      </w:pPr>
      <w:bookmarkStart w:id="1954" w:name="_Toc469560309"/>
      <w:ins w:id="1955" w:author="Qian Zhou" w:date="2016-12-15T09:50:00Z">
        <w:r w:rsidRPr="0060610C">
          <w:t>Project Diaries</w:t>
        </w:r>
        <w:bookmarkEnd w:id="1954"/>
      </w:ins>
    </w:p>
    <w:p w14:paraId="6DD0116B" w14:textId="77777777" w:rsidR="00A14C2D" w:rsidRDefault="00A14C2D" w:rsidP="00A14C2D">
      <w:pPr>
        <w:rPr>
          <w:ins w:id="1956" w:author="Qian Zhou" w:date="2016-12-15T09:50:00Z"/>
          <w:lang w:eastAsia="zh-CN"/>
        </w:rPr>
      </w:pPr>
    </w:p>
    <w:p w14:paraId="623936AC" w14:textId="77777777" w:rsidR="00A14C2D" w:rsidRDefault="00A14C2D" w:rsidP="00A14C2D">
      <w:pPr>
        <w:rPr>
          <w:ins w:id="1957" w:author="Qian Zhou" w:date="2016-12-15T09:50:00Z"/>
          <w:lang w:eastAsia="zh-CN"/>
        </w:rPr>
      </w:pPr>
      <w:ins w:id="1958" w:author="Qian Zhou" w:date="2016-12-15T09:50:00Z">
        <w:r>
          <w:rPr>
            <w:lang w:eastAsia="zh-CN"/>
          </w:rPr>
          <w:t>Individual Diaries:</w:t>
        </w:r>
      </w:ins>
    </w:p>
    <w:p w14:paraId="47F3479D" w14:textId="77777777" w:rsidR="00A14C2D" w:rsidRPr="00A14C2D" w:rsidRDefault="00A14C2D" w:rsidP="00A14C2D">
      <w:pPr>
        <w:rPr>
          <w:ins w:id="1959" w:author="Qian Zhou" w:date="2016-12-15T09:50:00Z"/>
          <w:rFonts w:ascii="Arial" w:hAnsi="Arial" w:cs="Arial"/>
          <w:sz w:val="21"/>
          <w:szCs w:val="22"/>
        </w:rPr>
      </w:pPr>
      <w:ins w:id="1960" w:author="Qian Zhou" w:date="2016-12-15T09:50:00Z">
        <w:r>
          <w:rPr>
            <w:rFonts w:ascii="Arial" w:hAnsi="Arial" w:cs="Arial"/>
            <w:sz w:val="21"/>
            <w:szCs w:val="22"/>
          </w:rPr>
          <w:t>Mattis:</w:t>
        </w:r>
      </w:ins>
    </w:p>
    <w:tbl>
      <w:tblPr>
        <w:tblStyle w:val="GridTable5Dark-Accent2"/>
        <w:tblW w:w="11230" w:type="dxa"/>
        <w:tblLayout w:type="fixed"/>
        <w:tblLook w:val="04A0" w:firstRow="1" w:lastRow="0" w:firstColumn="1" w:lastColumn="0" w:noHBand="0" w:noVBand="1"/>
      </w:tblPr>
      <w:tblGrid>
        <w:gridCol w:w="1045"/>
        <w:gridCol w:w="1470"/>
        <w:gridCol w:w="1470"/>
        <w:gridCol w:w="1470"/>
        <w:gridCol w:w="1470"/>
        <w:gridCol w:w="1365"/>
        <w:gridCol w:w="1470"/>
        <w:gridCol w:w="1470"/>
      </w:tblGrid>
      <w:tr w:rsidR="00A14C2D" w:rsidRPr="00A14C2D" w14:paraId="022D1628" w14:textId="77777777" w:rsidTr="00A4492F">
        <w:trPr>
          <w:cnfStyle w:val="100000000000" w:firstRow="1" w:lastRow="0" w:firstColumn="0" w:lastColumn="0" w:oddVBand="0" w:evenVBand="0" w:oddHBand="0" w:evenHBand="0" w:firstRowFirstColumn="0" w:firstRowLastColumn="0" w:lastRowFirstColumn="0" w:lastRowLastColumn="0"/>
          <w:ins w:id="1961"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5B0F37C9" w14:textId="77777777" w:rsidR="00A14C2D" w:rsidRPr="00A14C2D" w:rsidRDefault="00A14C2D" w:rsidP="00A4492F">
            <w:pPr>
              <w:jc w:val="center"/>
              <w:rPr>
                <w:ins w:id="1962" w:author="Qian Zhou" w:date="2016-12-15T09:50:00Z"/>
                <w:rFonts w:ascii="Arial" w:hAnsi="Arial" w:cs="Arial"/>
                <w:b/>
                <w:sz w:val="21"/>
                <w:szCs w:val="22"/>
              </w:rPr>
            </w:pPr>
            <w:ins w:id="1963" w:author="Qian Zhou" w:date="2016-12-15T09:50:00Z">
              <w:r w:rsidRPr="00A14C2D">
                <w:rPr>
                  <w:rFonts w:ascii="Arial" w:hAnsi="Arial" w:cs="Arial"/>
                  <w:b/>
                  <w:sz w:val="21"/>
                  <w:szCs w:val="22"/>
                </w:rPr>
                <w:t>Date</w:t>
              </w:r>
            </w:ins>
          </w:p>
        </w:tc>
        <w:tc>
          <w:tcPr>
            <w:tcW w:w="1470" w:type="dxa"/>
          </w:tcPr>
          <w:p w14:paraId="71DC0D7B"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1964" w:author="Qian Zhou" w:date="2016-12-15T09:50:00Z"/>
                <w:rFonts w:ascii="Arial" w:hAnsi="Arial" w:cs="Arial"/>
                <w:b/>
                <w:sz w:val="21"/>
                <w:szCs w:val="22"/>
              </w:rPr>
            </w:pPr>
            <w:ins w:id="1965" w:author="Qian Zhou" w:date="2016-12-15T09:50:00Z">
              <w:r w:rsidRPr="00A14C2D">
                <w:rPr>
                  <w:rFonts w:ascii="Arial" w:hAnsi="Arial" w:cs="Arial"/>
                  <w:b/>
                  <w:sz w:val="21"/>
                  <w:szCs w:val="22"/>
                </w:rPr>
                <w:t>Monday</w:t>
              </w:r>
            </w:ins>
          </w:p>
        </w:tc>
        <w:tc>
          <w:tcPr>
            <w:tcW w:w="1470" w:type="dxa"/>
          </w:tcPr>
          <w:p w14:paraId="21FE245E"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1966" w:author="Qian Zhou" w:date="2016-12-15T09:50:00Z"/>
                <w:rFonts w:ascii="Arial" w:hAnsi="Arial" w:cs="Arial"/>
                <w:b/>
                <w:sz w:val="21"/>
                <w:szCs w:val="22"/>
              </w:rPr>
            </w:pPr>
            <w:ins w:id="1967" w:author="Qian Zhou" w:date="2016-12-15T09:50:00Z">
              <w:r w:rsidRPr="00A14C2D">
                <w:rPr>
                  <w:rFonts w:ascii="Arial" w:hAnsi="Arial" w:cs="Arial"/>
                  <w:b/>
                  <w:sz w:val="21"/>
                  <w:szCs w:val="22"/>
                </w:rPr>
                <w:t>Tuesday</w:t>
              </w:r>
            </w:ins>
          </w:p>
        </w:tc>
        <w:tc>
          <w:tcPr>
            <w:tcW w:w="1470" w:type="dxa"/>
          </w:tcPr>
          <w:p w14:paraId="2DC5E737"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1968" w:author="Qian Zhou" w:date="2016-12-15T09:50:00Z"/>
                <w:rFonts w:ascii="Arial" w:hAnsi="Arial" w:cs="Arial"/>
                <w:b/>
                <w:sz w:val="21"/>
                <w:szCs w:val="22"/>
              </w:rPr>
            </w:pPr>
            <w:ins w:id="1969" w:author="Qian Zhou" w:date="2016-12-15T09:50:00Z">
              <w:r w:rsidRPr="00A14C2D">
                <w:rPr>
                  <w:rFonts w:ascii="Arial" w:hAnsi="Arial" w:cs="Arial"/>
                  <w:b/>
                  <w:sz w:val="21"/>
                  <w:szCs w:val="22"/>
                </w:rPr>
                <w:t>Wednesday</w:t>
              </w:r>
            </w:ins>
          </w:p>
        </w:tc>
        <w:tc>
          <w:tcPr>
            <w:tcW w:w="1470" w:type="dxa"/>
          </w:tcPr>
          <w:p w14:paraId="1C44043F"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1970" w:author="Qian Zhou" w:date="2016-12-15T09:50:00Z"/>
                <w:rFonts w:ascii="Arial" w:hAnsi="Arial" w:cs="Arial"/>
                <w:b/>
                <w:sz w:val="21"/>
                <w:szCs w:val="22"/>
              </w:rPr>
            </w:pPr>
            <w:ins w:id="1971" w:author="Qian Zhou" w:date="2016-12-15T09:50:00Z">
              <w:r w:rsidRPr="00A14C2D">
                <w:rPr>
                  <w:rFonts w:ascii="Arial" w:hAnsi="Arial" w:cs="Arial"/>
                  <w:b/>
                  <w:sz w:val="21"/>
                  <w:szCs w:val="22"/>
                </w:rPr>
                <w:t>Thursday</w:t>
              </w:r>
            </w:ins>
          </w:p>
        </w:tc>
        <w:tc>
          <w:tcPr>
            <w:tcW w:w="1365" w:type="dxa"/>
          </w:tcPr>
          <w:p w14:paraId="7863A180"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1972" w:author="Qian Zhou" w:date="2016-12-15T09:50:00Z"/>
                <w:rFonts w:ascii="Arial" w:hAnsi="Arial" w:cs="Arial"/>
                <w:b/>
                <w:sz w:val="21"/>
                <w:szCs w:val="22"/>
              </w:rPr>
            </w:pPr>
            <w:ins w:id="1973" w:author="Qian Zhou" w:date="2016-12-15T09:50:00Z">
              <w:r w:rsidRPr="00A14C2D">
                <w:rPr>
                  <w:rFonts w:ascii="Arial" w:hAnsi="Arial" w:cs="Arial"/>
                  <w:b/>
                  <w:sz w:val="21"/>
                  <w:szCs w:val="22"/>
                </w:rPr>
                <w:t>Friday</w:t>
              </w:r>
            </w:ins>
          </w:p>
        </w:tc>
        <w:tc>
          <w:tcPr>
            <w:tcW w:w="1470" w:type="dxa"/>
          </w:tcPr>
          <w:p w14:paraId="2137A9AE"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1974" w:author="Qian Zhou" w:date="2016-12-15T09:50:00Z"/>
                <w:rFonts w:ascii="Arial" w:hAnsi="Arial" w:cs="Arial"/>
                <w:b/>
                <w:sz w:val="21"/>
                <w:szCs w:val="22"/>
              </w:rPr>
            </w:pPr>
            <w:ins w:id="1975" w:author="Qian Zhou" w:date="2016-12-15T09:50:00Z">
              <w:r w:rsidRPr="00A14C2D">
                <w:rPr>
                  <w:rFonts w:ascii="Arial" w:hAnsi="Arial" w:cs="Arial"/>
                  <w:b/>
                  <w:sz w:val="21"/>
                  <w:szCs w:val="22"/>
                </w:rPr>
                <w:t>Saturday</w:t>
              </w:r>
            </w:ins>
          </w:p>
        </w:tc>
        <w:tc>
          <w:tcPr>
            <w:tcW w:w="1470" w:type="dxa"/>
          </w:tcPr>
          <w:p w14:paraId="6F754D8D"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1976" w:author="Qian Zhou" w:date="2016-12-15T09:50:00Z"/>
                <w:rFonts w:ascii="Arial" w:hAnsi="Arial" w:cs="Arial"/>
                <w:b/>
                <w:sz w:val="21"/>
                <w:szCs w:val="22"/>
              </w:rPr>
            </w:pPr>
            <w:ins w:id="1977" w:author="Qian Zhou" w:date="2016-12-15T09:50:00Z">
              <w:r w:rsidRPr="00A14C2D">
                <w:rPr>
                  <w:rFonts w:ascii="Arial" w:hAnsi="Arial" w:cs="Arial"/>
                  <w:b/>
                  <w:sz w:val="21"/>
                  <w:szCs w:val="22"/>
                </w:rPr>
                <w:t>Sunday</w:t>
              </w:r>
            </w:ins>
          </w:p>
        </w:tc>
      </w:tr>
      <w:tr w:rsidR="00A14C2D" w:rsidRPr="00A14C2D" w14:paraId="0DEFA7D1" w14:textId="77777777" w:rsidTr="00A4492F">
        <w:trPr>
          <w:cnfStyle w:val="000000100000" w:firstRow="0" w:lastRow="0" w:firstColumn="0" w:lastColumn="0" w:oddVBand="0" w:evenVBand="0" w:oddHBand="1" w:evenHBand="0" w:firstRowFirstColumn="0" w:firstRowLastColumn="0" w:lastRowFirstColumn="0" w:lastRowLastColumn="0"/>
          <w:ins w:id="1978"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16B7C0CB" w14:textId="77777777" w:rsidR="00A14C2D" w:rsidRPr="00A14C2D" w:rsidRDefault="00A14C2D" w:rsidP="00A4492F">
            <w:pPr>
              <w:jc w:val="center"/>
              <w:rPr>
                <w:ins w:id="1979" w:author="Qian Zhou" w:date="2016-12-15T09:50:00Z"/>
                <w:rFonts w:ascii="Arial" w:hAnsi="Arial" w:cs="Arial"/>
                <w:b/>
                <w:sz w:val="21"/>
                <w:szCs w:val="22"/>
              </w:rPr>
            </w:pPr>
            <w:ins w:id="1980" w:author="Qian Zhou" w:date="2016-12-15T09:50:00Z">
              <w:r w:rsidRPr="00A14C2D">
                <w:rPr>
                  <w:rFonts w:ascii="Arial" w:hAnsi="Arial" w:cs="Arial"/>
                  <w:b/>
                  <w:sz w:val="21"/>
                  <w:szCs w:val="22"/>
                </w:rPr>
                <w:t>31</w:t>
              </w:r>
              <w:r w:rsidRPr="00A14C2D">
                <w:rPr>
                  <w:rFonts w:ascii="Arial" w:hAnsi="Arial" w:cs="Arial"/>
                  <w:b/>
                  <w:sz w:val="21"/>
                  <w:szCs w:val="22"/>
                  <w:vertAlign w:val="superscript"/>
                </w:rPr>
                <w:t xml:space="preserve">s </w:t>
              </w:r>
              <w:r w:rsidRPr="00A14C2D">
                <w:rPr>
                  <w:rFonts w:ascii="Arial" w:hAnsi="Arial" w:cs="Arial"/>
                  <w:b/>
                  <w:sz w:val="21"/>
                  <w:szCs w:val="22"/>
                </w:rPr>
                <w:t>Oct</w:t>
              </w:r>
            </w:ins>
          </w:p>
        </w:tc>
        <w:tc>
          <w:tcPr>
            <w:tcW w:w="1470" w:type="dxa"/>
          </w:tcPr>
          <w:p w14:paraId="226BF16F"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1981" w:author="Qian Zhou" w:date="2016-12-15T09:50:00Z"/>
                <w:rFonts w:ascii="Arial" w:hAnsi="Arial" w:cs="Arial"/>
                <w:b w:val="0"/>
                <w:sz w:val="21"/>
                <w:szCs w:val="22"/>
              </w:rPr>
            </w:pPr>
            <w:ins w:id="1982" w:author="Qian Zhou" w:date="2016-12-15T09:50:00Z">
              <w:r w:rsidRPr="00A14C2D">
                <w:rPr>
                  <w:rFonts w:ascii="Arial" w:hAnsi="Arial" w:cs="Arial"/>
                  <w:b w:val="0"/>
                  <w:sz w:val="21"/>
                  <w:szCs w:val="22"/>
                </w:rPr>
                <w:t>Attended first group meeting</w:t>
              </w:r>
            </w:ins>
          </w:p>
        </w:tc>
        <w:tc>
          <w:tcPr>
            <w:tcW w:w="1470" w:type="dxa"/>
          </w:tcPr>
          <w:p w14:paraId="2219F6F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1983" w:author="Qian Zhou" w:date="2016-12-15T09:50:00Z"/>
                <w:rFonts w:ascii="Arial" w:hAnsi="Arial" w:cs="Arial"/>
                <w:b w:val="0"/>
                <w:sz w:val="21"/>
                <w:szCs w:val="22"/>
              </w:rPr>
            </w:pPr>
          </w:p>
        </w:tc>
        <w:tc>
          <w:tcPr>
            <w:tcW w:w="1470" w:type="dxa"/>
          </w:tcPr>
          <w:p w14:paraId="5923E15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1984" w:author="Qian Zhou" w:date="2016-12-15T09:50:00Z"/>
                <w:rFonts w:ascii="Arial" w:hAnsi="Arial" w:cs="Arial"/>
                <w:b w:val="0"/>
                <w:sz w:val="21"/>
                <w:szCs w:val="22"/>
              </w:rPr>
            </w:pPr>
            <w:ins w:id="1985" w:author="Qian Zhou" w:date="2016-12-15T09:50:00Z">
              <w:r w:rsidRPr="00A14C2D">
                <w:rPr>
                  <w:rFonts w:ascii="Arial" w:hAnsi="Arial" w:cs="Arial"/>
                  <w:b w:val="0"/>
                  <w:sz w:val="21"/>
                  <w:szCs w:val="22"/>
                </w:rPr>
                <w:t>Attended second group meeting</w:t>
              </w:r>
            </w:ins>
          </w:p>
        </w:tc>
        <w:tc>
          <w:tcPr>
            <w:tcW w:w="1470" w:type="dxa"/>
          </w:tcPr>
          <w:p w14:paraId="50893D6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1986" w:author="Qian Zhou" w:date="2016-12-15T09:50:00Z"/>
                <w:rFonts w:ascii="Arial" w:hAnsi="Arial" w:cs="Arial"/>
                <w:b w:val="0"/>
                <w:sz w:val="21"/>
                <w:szCs w:val="22"/>
              </w:rPr>
            </w:pPr>
          </w:p>
        </w:tc>
        <w:tc>
          <w:tcPr>
            <w:tcW w:w="1365" w:type="dxa"/>
          </w:tcPr>
          <w:p w14:paraId="3C06182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1987" w:author="Qian Zhou" w:date="2016-12-15T09:50:00Z"/>
                <w:rFonts w:ascii="Arial" w:hAnsi="Arial" w:cs="Arial"/>
                <w:b w:val="0"/>
                <w:sz w:val="21"/>
                <w:szCs w:val="22"/>
              </w:rPr>
            </w:pPr>
          </w:p>
        </w:tc>
        <w:tc>
          <w:tcPr>
            <w:tcW w:w="1470" w:type="dxa"/>
          </w:tcPr>
          <w:p w14:paraId="50D9415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1988" w:author="Qian Zhou" w:date="2016-12-15T09:50:00Z"/>
                <w:rFonts w:ascii="Arial" w:hAnsi="Arial" w:cs="Arial"/>
                <w:b w:val="0"/>
                <w:sz w:val="21"/>
                <w:szCs w:val="22"/>
              </w:rPr>
            </w:pPr>
            <w:ins w:id="1989" w:author="Qian Zhou" w:date="2016-12-15T09:50:00Z">
              <w:r w:rsidRPr="00A14C2D">
                <w:rPr>
                  <w:rFonts w:ascii="Arial" w:hAnsi="Arial" w:cs="Arial"/>
                  <w:b w:val="0"/>
                  <w:sz w:val="21"/>
                  <w:szCs w:val="22"/>
                </w:rPr>
                <w:t>Reviewed lecture slides/notes and spec in prep for Monday meet</w:t>
              </w:r>
            </w:ins>
          </w:p>
        </w:tc>
        <w:tc>
          <w:tcPr>
            <w:tcW w:w="1470" w:type="dxa"/>
          </w:tcPr>
          <w:p w14:paraId="39ABC6A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1990" w:author="Qian Zhou" w:date="2016-12-15T09:50:00Z"/>
                <w:rFonts w:ascii="Arial" w:hAnsi="Arial" w:cs="Arial"/>
                <w:b w:val="0"/>
                <w:sz w:val="21"/>
                <w:szCs w:val="22"/>
              </w:rPr>
            </w:pPr>
            <w:ins w:id="1991" w:author="Qian Zhou" w:date="2016-12-15T09:50:00Z">
              <w:r w:rsidRPr="00A14C2D">
                <w:rPr>
                  <w:rFonts w:ascii="Arial" w:hAnsi="Arial" w:cs="Arial"/>
                  <w:b w:val="0"/>
                  <w:sz w:val="21"/>
                  <w:szCs w:val="22"/>
                </w:rPr>
                <w:t>Reviewed lecture slides/notes and spec in prep for Monday meet</w:t>
              </w:r>
            </w:ins>
          </w:p>
        </w:tc>
      </w:tr>
      <w:tr w:rsidR="00A14C2D" w:rsidRPr="00A14C2D" w14:paraId="061CF9BA" w14:textId="77777777" w:rsidTr="00A4492F">
        <w:trPr>
          <w:ins w:id="1992"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3E05BF8A" w14:textId="77777777" w:rsidR="00A14C2D" w:rsidRPr="00A14C2D" w:rsidRDefault="00A14C2D" w:rsidP="00A4492F">
            <w:pPr>
              <w:jc w:val="center"/>
              <w:rPr>
                <w:ins w:id="1993" w:author="Qian Zhou" w:date="2016-12-15T09:50:00Z"/>
                <w:rFonts w:ascii="Arial" w:hAnsi="Arial" w:cs="Arial"/>
                <w:b/>
                <w:sz w:val="21"/>
                <w:szCs w:val="22"/>
              </w:rPr>
            </w:pPr>
            <w:ins w:id="1994" w:author="Qian Zhou" w:date="2016-12-15T09:50:00Z">
              <w:r w:rsidRPr="00A14C2D">
                <w:rPr>
                  <w:rFonts w:ascii="Arial" w:hAnsi="Arial" w:cs="Arial"/>
                  <w:b/>
                  <w:sz w:val="21"/>
                  <w:szCs w:val="22"/>
                </w:rPr>
                <w:t>7</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70" w:type="dxa"/>
          </w:tcPr>
          <w:p w14:paraId="7D91D6F6"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1995" w:author="Qian Zhou" w:date="2016-12-15T09:50:00Z"/>
                <w:rFonts w:ascii="Arial" w:hAnsi="Arial" w:cs="Arial"/>
                <w:b w:val="0"/>
                <w:sz w:val="21"/>
                <w:szCs w:val="22"/>
              </w:rPr>
            </w:pPr>
            <w:ins w:id="1996" w:author="Qian Zhou" w:date="2016-12-15T09:50:00Z">
              <w:r w:rsidRPr="00A14C2D">
                <w:rPr>
                  <w:rFonts w:ascii="Arial" w:hAnsi="Arial" w:cs="Arial"/>
                  <w:b w:val="0"/>
                  <w:sz w:val="21"/>
                  <w:szCs w:val="22"/>
                </w:rPr>
                <w:t>Attended group meeting</w:t>
              </w:r>
            </w:ins>
          </w:p>
          <w:p w14:paraId="5EF0A6A8"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1997" w:author="Qian Zhou" w:date="2016-12-15T09:50:00Z"/>
                <w:rFonts w:ascii="Arial" w:hAnsi="Arial" w:cs="Arial"/>
                <w:b w:val="0"/>
                <w:sz w:val="21"/>
                <w:szCs w:val="22"/>
              </w:rPr>
            </w:pPr>
            <w:ins w:id="1998" w:author="Qian Zhou" w:date="2016-12-15T09:50:00Z">
              <w:r w:rsidRPr="00A14C2D">
                <w:rPr>
                  <w:rFonts w:ascii="Arial" w:hAnsi="Arial" w:cs="Arial"/>
                  <w:b w:val="0"/>
                  <w:sz w:val="21"/>
                  <w:szCs w:val="22"/>
                </w:rPr>
                <w:t>Gave presentation on findings</w:t>
              </w:r>
            </w:ins>
          </w:p>
          <w:p w14:paraId="51366EA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1999" w:author="Qian Zhou" w:date="2016-12-15T09:50:00Z"/>
                <w:rFonts w:ascii="Arial" w:hAnsi="Arial" w:cs="Arial"/>
                <w:b w:val="0"/>
                <w:sz w:val="21"/>
                <w:szCs w:val="22"/>
              </w:rPr>
            </w:pPr>
            <w:ins w:id="2000" w:author="Qian Zhou" w:date="2016-12-15T09:50:00Z">
              <w:r w:rsidRPr="00A14C2D">
                <w:rPr>
                  <w:rFonts w:ascii="Arial" w:hAnsi="Arial" w:cs="Arial"/>
                  <w:b w:val="0"/>
                  <w:sz w:val="21"/>
                  <w:szCs w:val="22"/>
                </w:rPr>
                <w:t>Worked with group on requirements analysis</w:t>
              </w:r>
              <w:r w:rsidRPr="00A14C2D">
                <w:rPr>
                  <w:rFonts w:ascii="Arial" w:hAnsi="Arial" w:cs="Arial"/>
                  <w:b w:val="0"/>
                  <w:sz w:val="21"/>
                  <w:szCs w:val="22"/>
                </w:rPr>
                <w:br/>
                <w:t>Introduced team to Trello &amp; setup backlog/sprint boards</w:t>
              </w:r>
            </w:ins>
          </w:p>
          <w:p w14:paraId="303F9432"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01" w:author="Qian Zhou" w:date="2016-12-15T09:50:00Z"/>
                <w:rFonts w:ascii="Arial" w:hAnsi="Arial" w:cs="Arial"/>
                <w:b w:val="0"/>
                <w:sz w:val="21"/>
                <w:szCs w:val="22"/>
              </w:rPr>
            </w:pPr>
            <w:ins w:id="2002" w:author="Qian Zhou" w:date="2016-12-15T09:50:00Z">
              <w:r w:rsidRPr="00A14C2D">
                <w:rPr>
                  <w:rFonts w:ascii="Arial" w:hAnsi="Arial" w:cs="Arial"/>
                  <w:b w:val="0"/>
                  <w:sz w:val="21"/>
                  <w:szCs w:val="22"/>
                </w:rPr>
                <w:t>Kept meeting notes</w:t>
              </w:r>
            </w:ins>
          </w:p>
          <w:p w14:paraId="12251D5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03" w:author="Qian Zhou" w:date="2016-12-15T09:50:00Z"/>
                <w:rFonts w:ascii="Arial" w:hAnsi="Arial" w:cs="Arial"/>
                <w:b w:val="0"/>
                <w:sz w:val="21"/>
                <w:szCs w:val="22"/>
              </w:rPr>
            </w:pPr>
            <w:ins w:id="2004" w:author="Qian Zhou" w:date="2016-12-15T09:50:00Z">
              <w:r w:rsidRPr="00A14C2D">
                <w:rPr>
                  <w:rFonts w:ascii="Arial" w:hAnsi="Arial" w:cs="Arial"/>
                  <w:b w:val="0"/>
                  <w:sz w:val="21"/>
                  <w:szCs w:val="22"/>
                </w:rPr>
                <w:t>Proposed choosing leader</w:t>
              </w:r>
            </w:ins>
          </w:p>
        </w:tc>
        <w:tc>
          <w:tcPr>
            <w:tcW w:w="1470" w:type="dxa"/>
          </w:tcPr>
          <w:p w14:paraId="34E3E1B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05" w:author="Qian Zhou" w:date="2016-12-15T09:50:00Z"/>
                <w:rFonts w:ascii="Arial" w:hAnsi="Arial" w:cs="Arial"/>
                <w:b w:val="0"/>
                <w:sz w:val="21"/>
                <w:szCs w:val="22"/>
              </w:rPr>
            </w:pPr>
            <w:ins w:id="2006" w:author="Qian Zhou" w:date="2016-12-15T09:50:00Z">
              <w:r w:rsidRPr="00A14C2D">
                <w:rPr>
                  <w:rFonts w:ascii="Arial" w:hAnsi="Arial" w:cs="Arial"/>
                  <w:b w:val="0"/>
                  <w:sz w:val="21"/>
                  <w:szCs w:val="22"/>
                </w:rPr>
                <w:t>Worked with Tassos to produce several usecases</w:t>
              </w:r>
            </w:ins>
          </w:p>
        </w:tc>
        <w:tc>
          <w:tcPr>
            <w:tcW w:w="1470" w:type="dxa"/>
          </w:tcPr>
          <w:p w14:paraId="2556B8B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07" w:author="Qian Zhou" w:date="2016-12-15T09:50:00Z"/>
                <w:rFonts w:ascii="Arial" w:hAnsi="Arial" w:cs="Arial"/>
                <w:b w:val="0"/>
                <w:sz w:val="21"/>
                <w:szCs w:val="22"/>
              </w:rPr>
            </w:pPr>
            <w:ins w:id="2008" w:author="Qian Zhou" w:date="2016-12-15T09:50:00Z">
              <w:r w:rsidRPr="00A14C2D">
                <w:rPr>
                  <w:rFonts w:ascii="Arial" w:hAnsi="Arial" w:cs="Arial"/>
                  <w:b w:val="0"/>
                  <w:sz w:val="21"/>
                  <w:szCs w:val="22"/>
                </w:rPr>
                <w:t>Attended group meeting</w:t>
              </w:r>
            </w:ins>
          </w:p>
          <w:p w14:paraId="0AF83346"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09" w:author="Qian Zhou" w:date="2016-12-15T09:50:00Z"/>
                <w:rFonts w:ascii="Arial" w:hAnsi="Arial" w:cs="Arial"/>
                <w:b w:val="0"/>
                <w:sz w:val="21"/>
                <w:szCs w:val="22"/>
              </w:rPr>
            </w:pPr>
            <w:ins w:id="2010" w:author="Qian Zhou" w:date="2016-12-15T09:50:00Z">
              <w:r w:rsidRPr="00A14C2D">
                <w:rPr>
                  <w:rFonts w:ascii="Arial" w:hAnsi="Arial" w:cs="Arial"/>
                  <w:b w:val="0"/>
                  <w:sz w:val="21"/>
                  <w:szCs w:val="22"/>
                </w:rPr>
                <w:t>Worked with group on CRC cards</w:t>
              </w:r>
            </w:ins>
          </w:p>
          <w:p w14:paraId="6ED3B727"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11" w:author="Qian Zhou" w:date="2016-12-15T09:50:00Z"/>
                <w:rFonts w:ascii="Arial" w:hAnsi="Arial" w:cs="Arial"/>
                <w:b w:val="0"/>
                <w:sz w:val="21"/>
                <w:szCs w:val="22"/>
              </w:rPr>
            </w:pPr>
            <w:ins w:id="2012" w:author="Qian Zhou" w:date="2016-12-15T09:50:00Z">
              <w:r w:rsidRPr="00A14C2D">
                <w:rPr>
                  <w:rFonts w:ascii="Arial" w:hAnsi="Arial" w:cs="Arial"/>
                  <w:b w:val="0"/>
                  <w:sz w:val="21"/>
                  <w:szCs w:val="22"/>
                </w:rPr>
                <w:t>Added some tasks to Trello</w:t>
              </w:r>
            </w:ins>
          </w:p>
        </w:tc>
        <w:tc>
          <w:tcPr>
            <w:tcW w:w="1470" w:type="dxa"/>
          </w:tcPr>
          <w:p w14:paraId="4B26523F"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13" w:author="Qian Zhou" w:date="2016-12-15T09:50:00Z"/>
                <w:rFonts w:ascii="Arial" w:hAnsi="Arial" w:cs="Arial"/>
                <w:b w:val="0"/>
                <w:sz w:val="21"/>
                <w:szCs w:val="22"/>
              </w:rPr>
            </w:pPr>
          </w:p>
        </w:tc>
        <w:tc>
          <w:tcPr>
            <w:tcW w:w="1365" w:type="dxa"/>
          </w:tcPr>
          <w:p w14:paraId="182E1720"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14" w:author="Qian Zhou" w:date="2016-12-15T09:50:00Z"/>
                <w:rFonts w:ascii="Arial" w:hAnsi="Arial" w:cs="Arial"/>
                <w:b w:val="0"/>
                <w:sz w:val="21"/>
                <w:szCs w:val="22"/>
              </w:rPr>
            </w:pPr>
          </w:p>
        </w:tc>
        <w:tc>
          <w:tcPr>
            <w:tcW w:w="1470" w:type="dxa"/>
          </w:tcPr>
          <w:p w14:paraId="3B39F11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15" w:author="Qian Zhou" w:date="2016-12-15T09:50:00Z"/>
                <w:rFonts w:ascii="Arial" w:hAnsi="Arial" w:cs="Arial"/>
                <w:b w:val="0"/>
                <w:sz w:val="21"/>
                <w:szCs w:val="22"/>
              </w:rPr>
            </w:pPr>
          </w:p>
        </w:tc>
        <w:tc>
          <w:tcPr>
            <w:tcW w:w="1470" w:type="dxa"/>
          </w:tcPr>
          <w:p w14:paraId="38E3616A"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16" w:author="Qian Zhou" w:date="2016-12-15T09:50:00Z"/>
                <w:rFonts w:ascii="Arial" w:hAnsi="Arial" w:cs="Arial"/>
                <w:b w:val="0"/>
                <w:sz w:val="21"/>
                <w:szCs w:val="22"/>
              </w:rPr>
            </w:pPr>
          </w:p>
        </w:tc>
      </w:tr>
      <w:tr w:rsidR="00A14C2D" w:rsidRPr="00A14C2D" w14:paraId="29DC6BBA" w14:textId="77777777" w:rsidTr="00A4492F">
        <w:trPr>
          <w:cnfStyle w:val="000000100000" w:firstRow="0" w:lastRow="0" w:firstColumn="0" w:lastColumn="0" w:oddVBand="0" w:evenVBand="0" w:oddHBand="1" w:evenHBand="0" w:firstRowFirstColumn="0" w:firstRowLastColumn="0" w:lastRowFirstColumn="0" w:lastRowLastColumn="0"/>
          <w:ins w:id="2017"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20A4FC5C" w14:textId="77777777" w:rsidR="00A14C2D" w:rsidRPr="00A14C2D" w:rsidRDefault="00A14C2D" w:rsidP="00A4492F">
            <w:pPr>
              <w:jc w:val="center"/>
              <w:rPr>
                <w:ins w:id="2018" w:author="Qian Zhou" w:date="2016-12-15T09:50:00Z"/>
                <w:rFonts w:ascii="Arial" w:hAnsi="Arial" w:cs="Arial"/>
                <w:b/>
                <w:sz w:val="21"/>
                <w:szCs w:val="22"/>
              </w:rPr>
            </w:pPr>
            <w:ins w:id="2019" w:author="Qian Zhou" w:date="2016-12-15T09:50:00Z">
              <w:r w:rsidRPr="00A14C2D">
                <w:rPr>
                  <w:rFonts w:ascii="Arial" w:hAnsi="Arial" w:cs="Arial"/>
                  <w:b/>
                  <w:sz w:val="21"/>
                  <w:szCs w:val="22"/>
                </w:rPr>
                <w:t>14</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70" w:type="dxa"/>
          </w:tcPr>
          <w:p w14:paraId="74721A34"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20" w:author="Qian Zhou" w:date="2016-12-15T09:50:00Z"/>
                <w:rFonts w:ascii="Arial" w:hAnsi="Arial" w:cs="Arial"/>
                <w:b w:val="0"/>
                <w:sz w:val="21"/>
                <w:szCs w:val="22"/>
              </w:rPr>
            </w:pPr>
            <w:ins w:id="2021" w:author="Qian Zhou" w:date="2016-12-15T09:50:00Z">
              <w:r w:rsidRPr="00A14C2D">
                <w:rPr>
                  <w:rFonts w:ascii="Arial" w:hAnsi="Arial" w:cs="Arial"/>
                  <w:b w:val="0"/>
                  <w:sz w:val="21"/>
                  <w:szCs w:val="22"/>
                </w:rPr>
                <w:t>Attended group meeting</w:t>
              </w:r>
            </w:ins>
          </w:p>
          <w:p w14:paraId="5864335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22" w:author="Qian Zhou" w:date="2016-12-15T09:50:00Z"/>
                <w:rFonts w:ascii="Arial" w:hAnsi="Arial" w:cs="Arial"/>
                <w:b w:val="0"/>
                <w:sz w:val="21"/>
                <w:szCs w:val="22"/>
              </w:rPr>
            </w:pPr>
            <w:ins w:id="2023" w:author="Qian Zhou" w:date="2016-12-15T09:50:00Z">
              <w:r w:rsidRPr="00A14C2D">
                <w:rPr>
                  <w:rFonts w:ascii="Arial" w:hAnsi="Arial" w:cs="Arial"/>
                  <w:b w:val="0"/>
                  <w:sz w:val="21"/>
                  <w:szCs w:val="22"/>
                </w:rPr>
                <w:t>Worked with group on CRCs and task estimations</w:t>
              </w:r>
            </w:ins>
          </w:p>
        </w:tc>
        <w:tc>
          <w:tcPr>
            <w:tcW w:w="1470" w:type="dxa"/>
          </w:tcPr>
          <w:p w14:paraId="1712E448"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24" w:author="Qian Zhou" w:date="2016-12-15T09:50:00Z"/>
                <w:rFonts w:ascii="Arial" w:hAnsi="Arial" w:cs="Arial"/>
                <w:b w:val="0"/>
                <w:sz w:val="21"/>
                <w:szCs w:val="22"/>
              </w:rPr>
            </w:pPr>
            <w:ins w:id="2025" w:author="Qian Zhou" w:date="2016-12-15T09:50:00Z">
              <w:r w:rsidRPr="00A14C2D">
                <w:rPr>
                  <w:rFonts w:ascii="Arial" w:hAnsi="Arial" w:cs="Arial"/>
                  <w:b w:val="0"/>
                  <w:sz w:val="21"/>
                  <w:szCs w:val="22"/>
                </w:rPr>
                <w:t>Produced timescale document, to be discussed with team Weds.</w:t>
              </w:r>
            </w:ins>
          </w:p>
        </w:tc>
        <w:tc>
          <w:tcPr>
            <w:tcW w:w="1470" w:type="dxa"/>
          </w:tcPr>
          <w:p w14:paraId="4ACC56CD"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26" w:author="Qian Zhou" w:date="2016-12-15T09:50:00Z"/>
                <w:rFonts w:ascii="Arial" w:hAnsi="Arial" w:cs="Arial"/>
                <w:b w:val="0"/>
                <w:sz w:val="21"/>
                <w:szCs w:val="22"/>
              </w:rPr>
            </w:pPr>
            <w:ins w:id="2027" w:author="Qian Zhou" w:date="2016-12-15T09:50:00Z">
              <w:r w:rsidRPr="00A14C2D">
                <w:rPr>
                  <w:rFonts w:ascii="Arial" w:hAnsi="Arial" w:cs="Arial"/>
                  <w:b w:val="0"/>
                  <w:sz w:val="21"/>
                  <w:szCs w:val="22"/>
                </w:rPr>
                <w:t>Attended team meeting</w:t>
              </w:r>
            </w:ins>
          </w:p>
          <w:p w14:paraId="1C2ADC9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28" w:author="Qian Zhou" w:date="2016-12-15T09:50:00Z"/>
                <w:rFonts w:ascii="Arial" w:hAnsi="Arial" w:cs="Arial"/>
                <w:b w:val="0"/>
                <w:sz w:val="21"/>
                <w:szCs w:val="22"/>
              </w:rPr>
            </w:pPr>
            <w:ins w:id="2029" w:author="Qian Zhou" w:date="2016-12-15T09:50:00Z">
              <w:r w:rsidRPr="00A14C2D">
                <w:rPr>
                  <w:rFonts w:ascii="Arial" w:hAnsi="Arial" w:cs="Arial"/>
                  <w:b w:val="0"/>
                  <w:sz w:val="21"/>
                  <w:szCs w:val="22"/>
                </w:rPr>
                <w:t>Introduced team to timescale document, made final changes to it.</w:t>
              </w:r>
            </w:ins>
          </w:p>
        </w:tc>
        <w:tc>
          <w:tcPr>
            <w:tcW w:w="1470" w:type="dxa"/>
          </w:tcPr>
          <w:p w14:paraId="335DC98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30" w:author="Qian Zhou" w:date="2016-12-15T09:50:00Z"/>
                <w:rFonts w:ascii="Arial" w:hAnsi="Arial" w:cs="Arial"/>
                <w:b w:val="0"/>
                <w:sz w:val="21"/>
                <w:szCs w:val="22"/>
              </w:rPr>
            </w:pPr>
          </w:p>
        </w:tc>
        <w:tc>
          <w:tcPr>
            <w:tcW w:w="1365" w:type="dxa"/>
          </w:tcPr>
          <w:p w14:paraId="300901C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31" w:author="Qian Zhou" w:date="2016-12-15T09:50:00Z"/>
                <w:rFonts w:ascii="Arial" w:hAnsi="Arial" w:cs="Arial"/>
                <w:b w:val="0"/>
                <w:sz w:val="21"/>
                <w:szCs w:val="22"/>
              </w:rPr>
            </w:pPr>
            <w:ins w:id="2032" w:author="Qian Zhou" w:date="2016-12-15T09:50:00Z">
              <w:r w:rsidRPr="00A14C2D">
                <w:rPr>
                  <w:rFonts w:ascii="Arial" w:hAnsi="Arial" w:cs="Arial"/>
                  <w:b w:val="0"/>
                  <w:sz w:val="21"/>
                  <w:szCs w:val="22"/>
                </w:rPr>
                <w:t>Worked with Tassos on database creation, basic project layout and  interfacing with database.</w:t>
              </w:r>
            </w:ins>
          </w:p>
        </w:tc>
        <w:tc>
          <w:tcPr>
            <w:tcW w:w="1470" w:type="dxa"/>
          </w:tcPr>
          <w:p w14:paraId="64952E6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33" w:author="Qian Zhou" w:date="2016-12-15T09:50:00Z"/>
                <w:rFonts w:ascii="Arial" w:hAnsi="Arial" w:cs="Arial"/>
                <w:b w:val="0"/>
                <w:sz w:val="21"/>
                <w:szCs w:val="22"/>
              </w:rPr>
            </w:pPr>
          </w:p>
        </w:tc>
        <w:tc>
          <w:tcPr>
            <w:tcW w:w="1470" w:type="dxa"/>
          </w:tcPr>
          <w:p w14:paraId="4A22888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34" w:author="Qian Zhou" w:date="2016-12-15T09:50:00Z"/>
                <w:rFonts w:ascii="Arial" w:hAnsi="Arial" w:cs="Arial"/>
                <w:b w:val="0"/>
                <w:sz w:val="21"/>
                <w:szCs w:val="22"/>
              </w:rPr>
            </w:pPr>
          </w:p>
        </w:tc>
      </w:tr>
      <w:tr w:rsidR="00A14C2D" w:rsidRPr="00A14C2D" w14:paraId="39596E30" w14:textId="77777777" w:rsidTr="00A4492F">
        <w:trPr>
          <w:ins w:id="2035"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081D7965" w14:textId="77777777" w:rsidR="00A14C2D" w:rsidRPr="00A14C2D" w:rsidRDefault="00A14C2D" w:rsidP="00A4492F">
            <w:pPr>
              <w:jc w:val="center"/>
              <w:rPr>
                <w:ins w:id="2036" w:author="Qian Zhou" w:date="2016-12-15T09:50:00Z"/>
                <w:rFonts w:ascii="Arial" w:hAnsi="Arial" w:cs="Arial"/>
                <w:b/>
                <w:sz w:val="21"/>
                <w:szCs w:val="22"/>
              </w:rPr>
            </w:pPr>
            <w:ins w:id="2037" w:author="Qian Zhou" w:date="2016-12-15T09:50:00Z">
              <w:r w:rsidRPr="00A14C2D">
                <w:rPr>
                  <w:rFonts w:ascii="Arial" w:hAnsi="Arial" w:cs="Arial"/>
                  <w:b/>
                  <w:sz w:val="21"/>
                  <w:szCs w:val="22"/>
                </w:rPr>
                <w:lastRenderedPageBreak/>
                <w:t>21</w:t>
              </w:r>
              <w:r w:rsidRPr="00A14C2D">
                <w:rPr>
                  <w:rFonts w:ascii="Arial" w:hAnsi="Arial" w:cs="Arial"/>
                  <w:b/>
                  <w:sz w:val="21"/>
                  <w:szCs w:val="22"/>
                  <w:vertAlign w:val="superscript"/>
                </w:rPr>
                <w:t>st</w:t>
              </w:r>
              <w:r w:rsidRPr="00A14C2D">
                <w:rPr>
                  <w:rFonts w:ascii="Arial" w:hAnsi="Arial" w:cs="Arial"/>
                  <w:b/>
                  <w:sz w:val="21"/>
                  <w:szCs w:val="22"/>
                </w:rPr>
                <w:t xml:space="preserve"> Nov</w:t>
              </w:r>
            </w:ins>
          </w:p>
        </w:tc>
        <w:tc>
          <w:tcPr>
            <w:tcW w:w="1470" w:type="dxa"/>
          </w:tcPr>
          <w:p w14:paraId="6DC6BB5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38" w:author="Qian Zhou" w:date="2016-12-15T09:50:00Z"/>
                <w:rFonts w:ascii="Arial" w:hAnsi="Arial" w:cs="Arial"/>
                <w:b w:val="0"/>
                <w:sz w:val="21"/>
                <w:szCs w:val="22"/>
              </w:rPr>
            </w:pPr>
            <w:ins w:id="2039" w:author="Qian Zhou" w:date="2016-12-15T09:50:00Z">
              <w:r w:rsidRPr="00A14C2D">
                <w:rPr>
                  <w:rFonts w:ascii="Arial" w:hAnsi="Arial" w:cs="Arial"/>
                  <w:b w:val="0"/>
                  <w:sz w:val="21"/>
                  <w:szCs w:val="22"/>
                </w:rPr>
                <w:t>Attended team meeting</w:t>
              </w:r>
            </w:ins>
          </w:p>
          <w:p w14:paraId="7C0E7D94"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40" w:author="Qian Zhou" w:date="2016-12-15T09:50:00Z"/>
                <w:rFonts w:ascii="Arial" w:hAnsi="Arial" w:cs="Arial"/>
                <w:b w:val="0"/>
                <w:sz w:val="21"/>
                <w:szCs w:val="22"/>
              </w:rPr>
            </w:pPr>
            <w:ins w:id="2041" w:author="Qian Zhou" w:date="2016-12-15T09:50:00Z">
              <w:r w:rsidRPr="00A14C2D">
                <w:rPr>
                  <w:rFonts w:ascii="Arial" w:hAnsi="Arial" w:cs="Arial"/>
                  <w:b w:val="0"/>
                  <w:sz w:val="21"/>
                  <w:szCs w:val="22"/>
                </w:rPr>
                <w:t>Worked on UML</w:t>
              </w:r>
            </w:ins>
          </w:p>
        </w:tc>
        <w:tc>
          <w:tcPr>
            <w:tcW w:w="1470" w:type="dxa"/>
          </w:tcPr>
          <w:p w14:paraId="52F489C8"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42" w:author="Qian Zhou" w:date="2016-12-15T09:50:00Z"/>
                <w:rFonts w:ascii="Arial" w:hAnsi="Arial" w:cs="Arial"/>
                <w:b w:val="0"/>
                <w:sz w:val="21"/>
                <w:szCs w:val="22"/>
              </w:rPr>
            </w:pPr>
          </w:p>
        </w:tc>
        <w:tc>
          <w:tcPr>
            <w:tcW w:w="1470" w:type="dxa"/>
          </w:tcPr>
          <w:p w14:paraId="0A56909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43" w:author="Qian Zhou" w:date="2016-12-15T09:50:00Z"/>
                <w:rFonts w:ascii="Arial" w:hAnsi="Arial" w:cs="Arial"/>
                <w:b w:val="0"/>
                <w:sz w:val="21"/>
                <w:szCs w:val="22"/>
              </w:rPr>
            </w:pPr>
            <w:ins w:id="2044" w:author="Qian Zhou" w:date="2016-12-15T09:50:00Z">
              <w:r w:rsidRPr="00A14C2D">
                <w:rPr>
                  <w:rFonts w:ascii="Arial" w:hAnsi="Arial" w:cs="Arial"/>
                  <w:b w:val="0"/>
                  <w:sz w:val="21"/>
                  <w:szCs w:val="22"/>
                </w:rPr>
                <w:t>Attended team meeting</w:t>
              </w:r>
            </w:ins>
          </w:p>
        </w:tc>
        <w:tc>
          <w:tcPr>
            <w:tcW w:w="1470" w:type="dxa"/>
          </w:tcPr>
          <w:p w14:paraId="35F640B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45" w:author="Qian Zhou" w:date="2016-12-15T09:50:00Z"/>
                <w:rFonts w:ascii="Arial" w:hAnsi="Arial" w:cs="Arial"/>
                <w:b w:val="0"/>
                <w:sz w:val="21"/>
                <w:szCs w:val="22"/>
              </w:rPr>
            </w:pPr>
          </w:p>
        </w:tc>
        <w:tc>
          <w:tcPr>
            <w:tcW w:w="1365" w:type="dxa"/>
          </w:tcPr>
          <w:p w14:paraId="431D34A6"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46" w:author="Qian Zhou" w:date="2016-12-15T09:50:00Z"/>
                <w:rFonts w:ascii="Arial" w:hAnsi="Arial" w:cs="Arial"/>
                <w:b w:val="0"/>
                <w:sz w:val="21"/>
                <w:szCs w:val="22"/>
              </w:rPr>
            </w:pPr>
          </w:p>
        </w:tc>
        <w:tc>
          <w:tcPr>
            <w:tcW w:w="1470" w:type="dxa"/>
          </w:tcPr>
          <w:p w14:paraId="5279966D"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47" w:author="Qian Zhou" w:date="2016-12-15T09:50:00Z"/>
                <w:rFonts w:ascii="Arial" w:hAnsi="Arial" w:cs="Arial"/>
                <w:b w:val="0"/>
                <w:sz w:val="21"/>
                <w:szCs w:val="22"/>
              </w:rPr>
            </w:pPr>
            <w:ins w:id="2048" w:author="Qian Zhou" w:date="2016-12-15T09:50:00Z">
              <w:r w:rsidRPr="00A14C2D">
                <w:rPr>
                  <w:rFonts w:ascii="Arial" w:hAnsi="Arial" w:cs="Arial"/>
                  <w:b w:val="0"/>
                  <w:sz w:val="21"/>
                  <w:szCs w:val="22"/>
                </w:rPr>
                <w:t>Worked on Test Plan and researched Java API frameworks</w:t>
              </w:r>
            </w:ins>
          </w:p>
        </w:tc>
        <w:tc>
          <w:tcPr>
            <w:tcW w:w="1470" w:type="dxa"/>
          </w:tcPr>
          <w:p w14:paraId="1D8CB070"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49" w:author="Qian Zhou" w:date="2016-12-15T09:50:00Z"/>
                <w:rFonts w:ascii="Arial" w:hAnsi="Arial" w:cs="Arial"/>
                <w:b w:val="0"/>
                <w:sz w:val="21"/>
                <w:szCs w:val="22"/>
              </w:rPr>
            </w:pPr>
            <w:ins w:id="2050" w:author="Qian Zhou" w:date="2016-12-15T09:50:00Z">
              <w:r w:rsidRPr="00A14C2D">
                <w:rPr>
                  <w:rFonts w:ascii="Arial" w:hAnsi="Arial" w:cs="Arial"/>
                  <w:b w:val="0"/>
                  <w:sz w:val="21"/>
                  <w:szCs w:val="22"/>
                </w:rPr>
                <w:t>Worked on Test Plan and researched Java API frameworks</w:t>
              </w:r>
            </w:ins>
          </w:p>
        </w:tc>
      </w:tr>
      <w:tr w:rsidR="00A14C2D" w:rsidRPr="00A14C2D" w14:paraId="27ADB1AE" w14:textId="77777777" w:rsidTr="00A4492F">
        <w:trPr>
          <w:cnfStyle w:val="000000100000" w:firstRow="0" w:lastRow="0" w:firstColumn="0" w:lastColumn="0" w:oddVBand="0" w:evenVBand="0" w:oddHBand="1" w:evenHBand="0" w:firstRowFirstColumn="0" w:firstRowLastColumn="0" w:lastRowFirstColumn="0" w:lastRowLastColumn="0"/>
          <w:ins w:id="2051"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36E4F570" w14:textId="77777777" w:rsidR="00A14C2D" w:rsidRPr="00A14C2D" w:rsidRDefault="00A14C2D" w:rsidP="00A4492F">
            <w:pPr>
              <w:jc w:val="center"/>
              <w:rPr>
                <w:ins w:id="2052" w:author="Qian Zhou" w:date="2016-12-15T09:50:00Z"/>
                <w:rFonts w:ascii="Arial" w:hAnsi="Arial" w:cs="Arial"/>
                <w:b/>
                <w:sz w:val="21"/>
                <w:szCs w:val="22"/>
              </w:rPr>
            </w:pPr>
            <w:ins w:id="2053" w:author="Qian Zhou" w:date="2016-12-15T09:50:00Z">
              <w:r w:rsidRPr="00A14C2D">
                <w:rPr>
                  <w:rFonts w:ascii="Arial" w:hAnsi="Arial" w:cs="Arial"/>
                  <w:b/>
                  <w:sz w:val="21"/>
                  <w:szCs w:val="22"/>
                </w:rPr>
                <w:t>28</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70" w:type="dxa"/>
          </w:tcPr>
          <w:p w14:paraId="08A8A6E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54" w:author="Qian Zhou" w:date="2016-12-15T09:50:00Z"/>
                <w:rFonts w:ascii="Arial" w:hAnsi="Arial" w:cs="Arial"/>
                <w:b w:val="0"/>
                <w:sz w:val="21"/>
                <w:szCs w:val="22"/>
              </w:rPr>
            </w:pPr>
            <w:ins w:id="2055" w:author="Qian Zhou" w:date="2016-12-15T09:50:00Z">
              <w:r w:rsidRPr="00A14C2D">
                <w:rPr>
                  <w:rFonts w:ascii="Arial" w:hAnsi="Arial" w:cs="Arial"/>
                  <w:b w:val="0"/>
                  <w:sz w:val="21"/>
                  <w:szCs w:val="22"/>
                </w:rPr>
                <w:t>Attended team meeting</w:t>
              </w:r>
            </w:ins>
          </w:p>
          <w:p w14:paraId="49179DE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56" w:author="Qian Zhou" w:date="2016-12-15T09:50:00Z"/>
                <w:rFonts w:ascii="Arial" w:hAnsi="Arial" w:cs="Arial"/>
                <w:b w:val="0"/>
                <w:sz w:val="21"/>
                <w:szCs w:val="22"/>
              </w:rPr>
            </w:pPr>
            <w:ins w:id="2057" w:author="Qian Zhou" w:date="2016-12-15T09:50:00Z">
              <w:r w:rsidRPr="00A14C2D">
                <w:rPr>
                  <w:rFonts w:ascii="Arial" w:hAnsi="Arial" w:cs="Arial"/>
                  <w:b w:val="0"/>
                  <w:sz w:val="21"/>
                  <w:szCs w:val="22"/>
                </w:rPr>
                <w:t>Arranged next Sprint</w:t>
              </w:r>
              <w:r w:rsidRPr="00A14C2D">
                <w:rPr>
                  <w:rFonts w:ascii="Arial" w:hAnsi="Arial" w:cs="Arial"/>
                  <w:b w:val="0"/>
                  <w:sz w:val="21"/>
                  <w:szCs w:val="22"/>
                </w:rPr>
                <w:br/>
                <w:t>Created all remaining Trello cards and filled in various technical details of cards</w:t>
              </w:r>
            </w:ins>
          </w:p>
          <w:p w14:paraId="2A1139F4"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58" w:author="Qian Zhou" w:date="2016-12-15T09:50:00Z"/>
                <w:rFonts w:ascii="Arial" w:hAnsi="Arial" w:cs="Arial"/>
                <w:b w:val="0"/>
                <w:sz w:val="21"/>
                <w:szCs w:val="22"/>
              </w:rPr>
            </w:pPr>
            <w:ins w:id="2059" w:author="Qian Zhou" w:date="2016-12-15T09:50:00Z">
              <w:r w:rsidRPr="00A14C2D">
                <w:rPr>
                  <w:rFonts w:ascii="Arial" w:hAnsi="Arial" w:cs="Arial"/>
                  <w:b w:val="0"/>
                  <w:sz w:val="21"/>
                  <w:szCs w:val="22"/>
                </w:rPr>
                <w:t>Had meeting with Julian</w:t>
              </w:r>
            </w:ins>
          </w:p>
          <w:p w14:paraId="71E8FE5C"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60" w:author="Qian Zhou" w:date="2016-12-15T09:50:00Z"/>
                <w:rFonts w:ascii="Arial" w:hAnsi="Arial" w:cs="Arial"/>
                <w:b w:val="0"/>
                <w:sz w:val="21"/>
                <w:szCs w:val="22"/>
              </w:rPr>
            </w:pPr>
            <w:ins w:id="2061" w:author="Qian Zhou" w:date="2016-12-15T09:50:00Z">
              <w:r w:rsidRPr="00A14C2D">
                <w:rPr>
                  <w:rFonts w:ascii="Arial" w:hAnsi="Arial" w:cs="Arial"/>
                  <w:b w:val="0"/>
                  <w:sz w:val="21"/>
                  <w:szCs w:val="22"/>
                </w:rPr>
                <w:t>Tested Java API framework</w:t>
              </w:r>
            </w:ins>
          </w:p>
        </w:tc>
        <w:tc>
          <w:tcPr>
            <w:tcW w:w="1470" w:type="dxa"/>
          </w:tcPr>
          <w:p w14:paraId="1272FC8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62" w:author="Qian Zhou" w:date="2016-12-15T09:50:00Z"/>
                <w:rFonts w:ascii="Arial" w:hAnsi="Arial" w:cs="Arial"/>
                <w:b w:val="0"/>
                <w:sz w:val="21"/>
                <w:szCs w:val="22"/>
              </w:rPr>
            </w:pPr>
            <w:ins w:id="2063" w:author="Qian Zhou" w:date="2016-12-15T09:50:00Z">
              <w:r w:rsidRPr="00A14C2D">
                <w:rPr>
                  <w:rFonts w:ascii="Arial" w:hAnsi="Arial" w:cs="Arial"/>
                  <w:b w:val="0"/>
                  <w:sz w:val="21"/>
                  <w:szCs w:val="22"/>
                </w:rPr>
                <w:t>Setup Jersey API framework</w:t>
              </w:r>
            </w:ins>
          </w:p>
          <w:p w14:paraId="604E3FC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64" w:author="Qian Zhou" w:date="2016-12-15T09:50:00Z"/>
                <w:rFonts w:ascii="Arial" w:hAnsi="Arial" w:cs="Arial"/>
                <w:b w:val="0"/>
                <w:sz w:val="21"/>
                <w:szCs w:val="22"/>
              </w:rPr>
            </w:pPr>
            <w:ins w:id="2065" w:author="Qian Zhou" w:date="2016-12-15T09:50:00Z">
              <w:r w:rsidRPr="00A14C2D">
                <w:rPr>
                  <w:rFonts w:ascii="Arial" w:hAnsi="Arial" w:cs="Arial"/>
                  <w:b w:val="0"/>
                  <w:sz w:val="21"/>
                  <w:szCs w:val="22"/>
                </w:rPr>
                <w:t>Refactored project structure</w:t>
              </w:r>
            </w:ins>
          </w:p>
          <w:p w14:paraId="34F1776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66" w:author="Qian Zhou" w:date="2016-12-15T09:50:00Z"/>
                <w:rFonts w:ascii="Arial" w:hAnsi="Arial" w:cs="Arial"/>
                <w:b w:val="0"/>
                <w:sz w:val="21"/>
                <w:szCs w:val="22"/>
              </w:rPr>
            </w:pPr>
            <w:ins w:id="2067" w:author="Qian Zhou" w:date="2016-12-15T09:50:00Z">
              <w:r w:rsidRPr="00A14C2D">
                <w:rPr>
                  <w:rFonts w:ascii="Arial" w:hAnsi="Arial" w:cs="Arial"/>
                  <w:b w:val="0"/>
                  <w:sz w:val="21"/>
                  <w:szCs w:val="22"/>
                </w:rPr>
                <w:t>Worked with Tassos to setup skeleton of project ie blank endpoints, services and tests</w:t>
              </w:r>
            </w:ins>
          </w:p>
        </w:tc>
        <w:tc>
          <w:tcPr>
            <w:tcW w:w="1470" w:type="dxa"/>
          </w:tcPr>
          <w:p w14:paraId="2E7DA60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68" w:author="Qian Zhou" w:date="2016-12-15T09:50:00Z"/>
                <w:rFonts w:ascii="Arial" w:hAnsi="Arial" w:cs="Arial"/>
                <w:b w:val="0"/>
                <w:sz w:val="21"/>
                <w:szCs w:val="22"/>
              </w:rPr>
            </w:pPr>
            <w:ins w:id="2069" w:author="Qian Zhou" w:date="2016-12-15T09:50:00Z">
              <w:r w:rsidRPr="00A14C2D">
                <w:rPr>
                  <w:rFonts w:ascii="Arial" w:hAnsi="Arial" w:cs="Arial"/>
                  <w:b w:val="0"/>
                  <w:sz w:val="21"/>
                  <w:szCs w:val="22"/>
                </w:rPr>
                <w:t xml:space="preserve">Worked with Qian to: implement IOservice, add JSON framework to project, start JSON service (implement tests) </w:t>
              </w:r>
            </w:ins>
          </w:p>
        </w:tc>
        <w:tc>
          <w:tcPr>
            <w:tcW w:w="1470" w:type="dxa"/>
          </w:tcPr>
          <w:p w14:paraId="2556E93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70" w:author="Qian Zhou" w:date="2016-12-15T09:50:00Z"/>
                <w:rFonts w:ascii="Arial" w:hAnsi="Arial" w:cs="Arial"/>
                <w:b w:val="0"/>
                <w:sz w:val="21"/>
                <w:szCs w:val="22"/>
              </w:rPr>
            </w:pPr>
          </w:p>
        </w:tc>
        <w:tc>
          <w:tcPr>
            <w:tcW w:w="1365" w:type="dxa"/>
          </w:tcPr>
          <w:p w14:paraId="123E46FE"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71" w:author="Qian Zhou" w:date="2016-12-15T09:50:00Z"/>
                <w:rFonts w:ascii="Arial" w:hAnsi="Arial" w:cs="Arial"/>
                <w:b w:val="0"/>
                <w:sz w:val="21"/>
                <w:szCs w:val="22"/>
              </w:rPr>
            </w:pPr>
            <w:ins w:id="2072" w:author="Qian Zhou" w:date="2016-12-15T09:50:00Z">
              <w:r w:rsidRPr="00A14C2D">
                <w:rPr>
                  <w:rFonts w:ascii="Arial" w:hAnsi="Arial" w:cs="Arial"/>
                  <w:b w:val="0"/>
                  <w:sz w:val="21"/>
                  <w:szCs w:val="22"/>
                </w:rPr>
                <w:t>Worked with Qian to implement JSON service</w:t>
              </w:r>
            </w:ins>
          </w:p>
        </w:tc>
        <w:tc>
          <w:tcPr>
            <w:tcW w:w="1470" w:type="dxa"/>
          </w:tcPr>
          <w:p w14:paraId="7A36277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73" w:author="Qian Zhou" w:date="2016-12-15T09:50:00Z"/>
                <w:rFonts w:ascii="Arial" w:hAnsi="Arial" w:cs="Arial"/>
                <w:b w:val="0"/>
                <w:sz w:val="21"/>
                <w:szCs w:val="22"/>
              </w:rPr>
            </w:pPr>
          </w:p>
        </w:tc>
        <w:tc>
          <w:tcPr>
            <w:tcW w:w="1470" w:type="dxa"/>
          </w:tcPr>
          <w:p w14:paraId="0A95962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074" w:author="Qian Zhou" w:date="2016-12-15T09:50:00Z"/>
                <w:rFonts w:ascii="Arial" w:hAnsi="Arial" w:cs="Arial"/>
                <w:b w:val="0"/>
                <w:sz w:val="21"/>
                <w:szCs w:val="22"/>
              </w:rPr>
            </w:pPr>
          </w:p>
        </w:tc>
      </w:tr>
      <w:tr w:rsidR="00A14C2D" w:rsidRPr="00A14C2D" w14:paraId="145F3BA6" w14:textId="77777777" w:rsidTr="00A4492F">
        <w:trPr>
          <w:ins w:id="2075"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4D862871" w14:textId="77777777" w:rsidR="00A14C2D" w:rsidRPr="00A14C2D" w:rsidRDefault="00A14C2D" w:rsidP="00A4492F">
            <w:pPr>
              <w:jc w:val="center"/>
              <w:rPr>
                <w:ins w:id="2076" w:author="Qian Zhou" w:date="2016-12-15T09:50:00Z"/>
                <w:rFonts w:ascii="Arial" w:hAnsi="Arial" w:cs="Arial"/>
                <w:b/>
                <w:sz w:val="21"/>
                <w:szCs w:val="22"/>
              </w:rPr>
            </w:pPr>
            <w:ins w:id="2077" w:author="Qian Zhou" w:date="2016-12-15T09:50:00Z">
              <w:r w:rsidRPr="00A14C2D">
                <w:rPr>
                  <w:rFonts w:ascii="Arial" w:hAnsi="Arial" w:cs="Arial"/>
                  <w:b/>
                  <w:sz w:val="21"/>
                  <w:szCs w:val="22"/>
                </w:rPr>
                <w:t>5</w:t>
              </w:r>
              <w:r w:rsidRPr="00A14C2D">
                <w:rPr>
                  <w:rFonts w:ascii="Arial" w:hAnsi="Arial" w:cs="Arial"/>
                  <w:b/>
                  <w:sz w:val="21"/>
                  <w:szCs w:val="22"/>
                  <w:vertAlign w:val="superscript"/>
                </w:rPr>
                <w:t>th</w:t>
              </w:r>
              <w:r w:rsidRPr="00A14C2D">
                <w:rPr>
                  <w:rFonts w:ascii="Arial" w:hAnsi="Arial" w:cs="Arial"/>
                  <w:b/>
                  <w:sz w:val="21"/>
                  <w:szCs w:val="22"/>
                </w:rPr>
                <w:t xml:space="preserve"> Dec</w:t>
              </w:r>
            </w:ins>
          </w:p>
        </w:tc>
        <w:tc>
          <w:tcPr>
            <w:tcW w:w="1470" w:type="dxa"/>
          </w:tcPr>
          <w:p w14:paraId="2ECA54CA"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78" w:author="Qian Zhou" w:date="2016-12-15T09:50:00Z"/>
                <w:rFonts w:ascii="Arial" w:hAnsi="Arial" w:cs="Arial"/>
                <w:b w:val="0"/>
                <w:sz w:val="21"/>
                <w:szCs w:val="22"/>
              </w:rPr>
            </w:pPr>
            <w:ins w:id="2079" w:author="Qian Zhou" w:date="2016-12-15T09:50:00Z">
              <w:r w:rsidRPr="00A14C2D">
                <w:rPr>
                  <w:rFonts w:ascii="Arial" w:hAnsi="Arial" w:cs="Arial"/>
                  <w:b w:val="0"/>
                  <w:sz w:val="21"/>
                  <w:szCs w:val="22"/>
                </w:rPr>
                <w:t>Worked with Selin and Arya to review their work on the login/registration card</w:t>
              </w:r>
            </w:ins>
          </w:p>
          <w:p w14:paraId="232385C7"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80" w:author="Qian Zhou" w:date="2016-12-15T09:50:00Z"/>
                <w:rFonts w:ascii="Arial" w:hAnsi="Arial" w:cs="Arial"/>
                <w:b w:val="0"/>
                <w:sz w:val="21"/>
                <w:szCs w:val="22"/>
              </w:rPr>
            </w:pPr>
            <w:ins w:id="2081" w:author="Qian Zhou" w:date="2016-12-15T09:50:00Z">
              <w:r w:rsidRPr="00A14C2D">
                <w:rPr>
                  <w:rFonts w:ascii="Arial" w:hAnsi="Arial" w:cs="Arial"/>
                  <w:b w:val="0"/>
                  <w:sz w:val="21"/>
                  <w:szCs w:val="22"/>
                </w:rPr>
                <w:t>Picked up the login/registration card and started work on it</w:t>
              </w:r>
            </w:ins>
          </w:p>
          <w:p w14:paraId="24CFE63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82" w:author="Qian Zhou" w:date="2016-12-15T09:50:00Z"/>
                <w:rFonts w:ascii="Arial" w:hAnsi="Arial" w:cs="Arial"/>
                <w:b w:val="0"/>
                <w:sz w:val="21"/>
                <w:szCs w:val="22"/>
              </w:rPr>
            </w:pPr>
            <w:ins w:id="2083" w:author="Qian Zhou" w:date="2016-12-15T09:50:00Z">
              <w:r w:rsidRPr="00A14C2D">
                <w:rPr>
                  <w:rFonts w:ascii="Arial" w:hAnsi="Arial" w:cs="Arial"/>
                  <w:b w:val="0"/>
                  <w:sz w:val="21"/>
                  <w:szCs w:val="22"/>
                </w:rPr>
                <w:t>Set up Sprint 5 in Trello</w:t>
              </w:r>
            </w:ins>
          </w:p>
          <w:p w14:paraId="56BF3A99"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84" w:author="Qian Zhou" w:date="2016-12-15T09:50:00Z"/>
                <w:rFonts w:ascii="Arial" w:hAnsi="Arial" w:cs="Arial"/>
                <w:b w:val="0"/>
                <w:sz w:val="21"/>
                <w:szCs w:val="22"/>
              </w:rPr>
            </w:pPr>
            <w:ins w:id="2085" w:author="Qian Zhou" w:date="2016-12-15T09:50:00Z">
              <w:r w:rsidRPr="00A14C2D">
                <w:rPr>
                  <w:rFonts w:ascii="Arial" w:hAnsi="Arial" w:cs="Arial"/>
                  <w:b w:val="0"/>
                  <w:sz w:val="21"/>
                  <w:szCs w:val="22"/>
                </w:rPr>
                <w:t>Attended team meeting</w:t>
              </w:r>
            </w:ins>
          </w:p>
          <w:p w14:paraId="0137D408"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86" w:author="Qian Zhou" w:date="2016-12-15T09:50:00Z"/>
                <w:rFonts w:ascii="Arial" w:hAnsi="Arial" w:cs="Arial"/>
                <w:b w:val="0"/>
                <w:sz w:val="21"/>
                <w:szCs w:val="22"/>
              </w:rPr>
            </w:pPr>
            <w:ins w:id="2087" w:author="Qian Zhou" w:date="2016-12-15T09:50:00Z">
              <w:r w:rsidRPr="00A14C2D">
                <w:rPr>
                  <w:rFonts w:ascii="Arial" w:hAnsi="Arial" w:cs="Arial"/>
                  <w:b w:val="0"/>
                  <w:sz w:val="21"/>
                  <w:szCs w:val="22"/>
                </w:rPr>
                <w:t>Attended team meeting with customer</w:t>
              </w:r>
            </w:ins>
          </w:p>
        </w:tc>
        <w:tc>
          <w:tcPr>
            <w:tcW w:w="1470" w:type="dxa"/>
          </w:tcPr>
          <w:p w14:paraId="55CDDF37"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88" w:author="Qian Zhou" w:date="2016-12-15T09:50:00Z"/>
                <w:rFonts w:ascii="Arial" w:hAnsi="Arial" w:cs="Arial"/>
                <w:b w:val="0"/>
                <w:sz w:val="21"/>
                <w:szCs w:val="22"/>
              </w:rPr>
            </w:pPr>
            <w:ins w:id="2089" w:author="Qian Zhou" w:date="2016-12-15T09:50:00Z">
              <w:r w:rsidRPr="00A14C2D">
                <w:rPr>
                  <w:rFonts w:ascii="Arial" w:hAnsi="Arial" w:cs="Arial"/>
                  <w:b w:val="0"/>
                  <w:sz w:val="21"/>
                  <w:szCs w:val="22"/>
                </w:rPr>
                <w:t>Implemented AuthorisationService</w:t>
              </w:r>
            </w:ins>
          </w:p>
          <w:p w14:paraId="55F9368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90" w:author="Qian Zhou" w:date="2016-12-15T09:50:00Z"/>
                <w:rFonts w:ascii="Arial" w:hAnsi="Arial" w:cs="Arial"/>
                <w:b w:val="0"/>
                <w:sz w:val="21"/>
                <w:szCs w:val="22"/>
              </w:rPr>
            </w:pPr>
            <w:ins w:id="2091" w:author="Qian Zhou" w:date="2016-12-15T09:50:00Z">
              <w:r w:rsidRPr="00A14C2D">
                <w:rPr>
                  <w:rFonts w:ascii="Arial" w:hAnsi="Arial" w:cs="Arial"/>
                  <w:b w:val="0"/>
                  <w:sz w:val="21"/>
                  <w:szCs w:val="22"/>
                </w:rPr>
                <w:t>Fixed web service setup issues</w:t>
              </w:r>
            </w:ins>
          </w:p>
          <w:p w14:paraId="54AE579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92" w:author="Qian Zhou" w:date="2016-12-15T09:50:00Z"/>
                <w:rFonts w:ascii="Arial" w:hAnsi="Arial" w:cs="Arial"/>
                <w:b w:val="0"/>
                <w:sz w:val="21"/>
                <w:szCs w:val="22"/>
              </w:rPr>
            </w:pPr>
            <w:ins w:id="2093" w:author="Qian Zhou" w:date="2016-12-15T09:50:00Z">
              <w:r w:rsidRPr="00A14C2D">
                <w:rPr>
                  <w:rFonts w:ascii="Arial" w:hAnsi="Arial" w:cs="Arial"/>
                  <w:b w:val="0"/>
                  <w:sz w:val="21"/>
                  <w:szCs w:val="22"/>
                </w:rPr>
                <w:t>Implemented PlayerController</w:t>
              </w:r>
            </w:ins>
          </w:p>
          <w:p w14:paraId="3F627D84"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94" w:author="Qian Zhou" w:date="2016-12-15T09:50:00Z"/>
                <w:rFonts w:ascii="Arial" w:hAnsi="Arial" w:cs="Arial"/>
                <w:b w:val="0"/>
                <w:sz w:val="21"/>
                <w:szCs w:val="22"/>
              </w:rPr>
            </w:pPr>
            <w:ins w:id="2095" w:author="Qian Zhou" w:date="2016-12-15T09:50:00Z">
              <w:r w:rsidRPr="00A14C2D">
                <w:rPr>
                  <w:rFonts w:ascii="Arial" w:hAnsi="Arial" w:cs="Arial"/>
                  <w:b w:val="0"/>
                  <w:sz w:val="21"/>
                  <w:szCs w:val="22"/>
                </w:rPr>
                <w:t>Added validation to web service</w:t>
              </w:r>
            </w:ins>
          </w:p>
          <w:p w14:paraId="407605FF"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96" w:author="Qian Zhou" w:date="2016-12-15T09:50:00Z"/>
                <w:rFonts w:ascii="Arial" w:hAnsi="Arial" w:cs="Arial"/>
                <w:b w:val="0"/>
                <w:sz w:val="21"/>
                <w:szCs w:val="22"/>
              </w:rPr>
            </w:pPr>
            <w:ins w:id="2097" w:author="Qian Zhou" w:date="2016-12-15T09:50:00Z">
              <w:r w:rsidRPr="00A14C2D">
                <w:rPr>
                  <w:rFonts w:ascii="Arial" w:hAnsi="Arial" w:cs="Arial"/>
                  <w:b w:val="0"/>
                  <w:sz w:val="21"/>
                  <w:szCs w:val="22"/>
                </w:rPr>
                <w:t>Started client-server interaction</w:t>
              </w:r>
            </w:ins>
          </w:p>
        </w:tc>
        <w:tc>
          <w:tcPr>
            <w:tcW w:w="1470" w:type="dxa"/>
          </w:tcPr>
          <w:p w14:paraId="0AD0E7B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098" w:author="Qian Zhou" w:date="2016-12-15T09:50:00Z"/>
                <w:rFonts w:ascii="Arial" w:hAnsi="Arial" w:cs="Arial"/>
                <w:b w:val="0"/>
                <w:sz w:val="21"/>
                <w:szCs w:val="22"/>
              </w:rPr>
            </w:pPr>
            <w:ins w:id="2099" w:author="Qian Zhou" w:date="2016-12-15T09:50:00Z">
              <w:r w:rsidRPr="00A14C2D">
                <w:rPr>
                  <w:rFonts w:ascii="Arial" w:hAnsi="Arial" w:cs="Arial"/>
                  <w:b w:val="0"/>
                  <w:sz w:val="21"/>
                  <w:szCs w:val="22"/>
                </w:rPr>
                <w:t>Continued client-server interaction, implemented login/registration from client side</w:t>
              </w:r>
            </w:ins>
          </w:p>
          <w:p w14:paraId="0B556C4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00" w:author="Qian Zhou" w:date="2016-12-15T09:50:00Z"/>
                <w:rFonts w:ascii="Arial" w:hAnsi="Arial" w:cs="Arial"/>
                <w:b w:val="0"/>
                <w:sz w:val="21"/>
                <w:szCs w:val="22"/>
              </w:rPr>
            </w:pPr>
            <w:ins w:id="2101" w:author="Qian Zhou" w:date="2016-12-15T09:50:00Z">
              <w:r w:rsidRPr="00A14C2D">
                <w:rPr>
                  <w:rFonts w:ascii="Arial" w:hAnsi="Arial" w:cs="Arial"/>
                  <w:b w:val="0"/>
                  <w:sz w:val="21"/>
                  <w:szCs w:val="22"/>
                </w:rPr>
                <w:t>Attended team meeting</w:t>
              </w:r>
            </w:ins>
          </w:p>
          <w:p w14:paraId="6726FC96"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02" w:author="Qian Zhou" w:date="2016-12-15T09:50:00Z"/>
                <w:rFonts w:ascii="Arial" w:hAnsi="Arial" w:cs="Arial"/>
                <w:b w:val="0"/>
                <w:sz w:val="21"/>
                <w:szCs w:val="22"/>
              </w:rPr>
            </w:pPr>
            <w:ins w:id="2103" w:author="Qian Zhou" w:date="2016-12-15T09:50:00Z">
              <w:r w:rsidRPr="00A14C2D">
                <w:rPr>
                  <w:rFonts w:ascii="Arial" w:hAnsi="Arial" w:cs="Arial"/>
                  <w:b w:val="0"/>
                  <w:sz w:val="21"/>
                  <w:szCs w:val="22"/>
                </w:rPr>
                <w:t>Implemented state memory architecture (MatchList)</w:t>
              </w:r>
            </w:ins>
          </w:p>
          <w:p w14:paraId="5DB4F3D0"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04" w:author="Qian Zhou" w:date="2016-12-15T09:50:00Z"/>
                <w:rFonts w:ascii="Arial" w:hAnsi="Arial" w:cs="Arial"/>
                <w:b w:val="0"/>
                <w:sz w:val="21"/>
                <w:szCs w:val="22"/>
              </w:rPr>
            </w:pPr>
            <w:ins w:id="2105" w:author="Qian Zhou" w:date="2016-12-15T09:50:00Z">
              <w:r w:rsidRPr="00A14C2D">
                <w:rPr>
                  <w:rFonts w:ascii="Arial" w:hAnsi="Arial" w:cs="Arial"/>
                  <w:b w:val="0"/>
                  <w:sz w:val="21"/>
                  <w:szCs w:val="22"/>
                </w:rPr>
                <w:t>Began implementing MatchService/ MatchController</w:t>
              </w:r>
            </w:ins>
          </w:p>
        </w:tc>
        <w:tc>
          <w:tcPr>
            <w:tcW w:w="1470" w:type="dxa"/>
          </w:tcPr>
          <w:p w14:paraId="01FA4CEE"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06" w:author="Qian Zhou" w:date="2016-12-15T09:50:00Z"/>
                <w:rFonts w:ascii="Arial" w:hAnsi="Arial" w:cs="Arial"/>
                <w:b w:val="0"/>
                <w:sz w:val="21"/>
                <w:szCs w:val="22"/>
              </w:rPr>
            </w:pPr>
            <w:ins w:id="2107" w:author="Qian Zhou" w:date="2016-12-15T09:50:00Z">
              <w:r w:rsidRPr="00A14C2D">
                <w:rPr>
                  <w:rFonts w:ascii="Arial" w:hAnsi="Arial" w:cs="Arial"/>
                  <w:b w:val="0"/>
                  <w:sz w:val="21"/>
                  <w:szCs w:val="22"/>
                </w:rPr>
                <w:t>Continued implementing MatchService/ MatchController</w:t>
              </w:r>
            </w:ins>
          </w:p>
          <w:p w14:paraId="7A65FC2E"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08" w:author="Qian Zhou" w:date="2016-12-15T09:50:00Z"/>
                <w:rFonts w:ascii="Arial" w:hAnsi="Arial" w:cs="Arial"/>
                <w:b w:val="0"/>
                <w:sz w:val="21"/>
                <w:szCs w:val="22"/>
              </w:rPr>
            </w:pPr>
            <w:ins w:id="2109" w:author="Qian Zhou" w:date="2016-12-15T09:50:00Z">
              <w:r w:rsidRPr="00A14C2D">
                <w:rPr>
                  <w:rFonts w:ascii="Arial" w:hAnsi="Arial" w:cs="Arial"/>
                  <w:b w:val="0"/>
                  <w:sz w:val="21"/>
                  <w:szCs w:val="22"/>
                </w:rPr>
                <w:t>Improved state memory architecture</w:t>
              </w:r>
            </w:ins>
          </w:p>
          <w:p w14:paraId="358879FC"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10" w:author="Qian Zhou" w:date="2016-12-15T09:50:00Z"/>
                <w:rFonts w:ascii="Arial" w:hAnsi="Arial" w:cs="Arial"/>
                <w:b w:val="0"/>
                <w:sz w:val="21"/>
                <w:szCs w:val="22"/>
              </w:rPr>
            </w:pPr>
            <w:ins w:id="2111" w:author="Qian Zhou" w:date="2016-12-15T09:50:00Z">
              <w:r w:rsidRPr="00A14C2D">
                <w:rPr>
                  <w:rFonts w:ascii="Arial" w:hAnsi="Arial" w:cs="Arial"/>
                  <w:b w:val="0"/>
                  <w:sz w:val="21"/>
                  <w:szCs w:val="22"/>
                </w:rPr>
                <w:t>Implemented JSON support in service</w:t>
              </w:r>
            </w:ins>
          </w:p>
          <w:p w14:paraId="4FBC7A1C"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12" w:author="Qian Zhou" w:date="2016-12-15T09:50:00Z"/>
                <w:rFonts w:ascii="Arial" w:hAnsi="Arial" w:cs="Arial"/>
                <w:b w:val="0"/>
                <w:sz w:val="21"/>
                <w:szCs w:val="22"/>
              </w:rPr>
            </w:pPr>
            <w:ins w:id="2113" w:author="Qian Zhou" w:date="2016-12-15T09:50:00Z">
              <w:r w:rsidRPr="00A14C2D">
                <w:rPr>
                  <w:rFonts w:ascii="Arial" w:hAnsi="Arial" w:cs="Arial"/>
                  <w:b w:val="0"/>
                  <w:sz w:val="21"/>
                  <w:szCs w:val="22"/>
                </w:rPr>
                <w:t>Implemented JSON support in Java test client to test endpoints (and later for bot?)</w:t>
              </w:r>
            </w:ins>
          </w:p>
        </w:tc>
        <w:tc>
          <w:tcPr>
            <w:tcW w:w="1365" w:type="dxa"/>
          </w:tcPr>
          <w:p w14:paraId="0CA55B8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14" w:author="Qian Zhou" w:date="2016-12-15T09:50:00Z"/>
                <w:rFonts w:ascii="Arial" w:hAnsi="Arial" w:cs="Arial"/>
                <w:b w:val="0"/>
                <w:sz w:val="21"/>
                <w:szCs w:val="22"/>
              </w:rPr>
            </w:pPr>
            <w:ins w:id="2115" w:author="Qian Zhou" w:date="2016-12-15T09:50:00Z">
              <w:r w:rsidRPr="00A14C2D">
                <w:rPr>
                  <w:rFonts w:ascii="Arial" w:hAnsi="Arial" w:cs="Arial"/>
                  <w:b w:val="0"/>
                  <w:sz w:val="21"/>
                  <w:szCs w:val="22"/>
                </w:rPr>
                <w:t>Finished implementing MatchService / MatchController</w:t>
              </w:r>
            </w:ins>
          </w:p>
          <w:p w14:paraId="3EB58F08"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16" w:author="Qian Zhou" w:date="2016-12-15T09:50:00Z"/>
                <w:rFonts w:ascii="Arial" w:hAnsi="Arial" w:cs="Arial"/>
                <w:b w:val="0"/>
                <w:sz w:val="21"/>
                <w:szCs w:val="22"/>
              </w:rPr>
            </w:pPr>
            <w:ins w:id="2117" w:author="Qian Zhou" w:date="2016-12-15T09:50:00Z">
              <w:r w:rsidRPr="00A14C2D">
                <w:rPr>
                  <w:rFonts w:ascii="Arial" w:hAnsi="Arial" w:cs="Arial"/>
                  <w:b w:val="0"/>
                  <w:sz w:val="21"/>
                  <w:szCs w:val="22"/>
                </w:rPr>
                <w:t>Implemented StateService (except for visibility)</w:t>
              </w:r>
            </w:ins>
          </w:p>
          <w:p w14:paraId="563CEDD6"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18" w:author="Qian Zhou" w:date="2016-12-15T09:50:00Z"/>
                <w:rFonts w:ascii="Arial" w:hAnsi="Arial" w:cs="Arial"/>
                <w:b w:val="0"/>
                <w:sz w:val="21"/>
                <w:szCs w:val="22"/>
              </w:rPr>
            </w:pPr>
            <w:ins w:id="2119" w:author="Qian Zhou" w:date="2016-12-15T09:50:00Z">
              <w:r w:rsidRPr="00A14C2D">
                <w:rPr>
                  <w:rFonts w:ascii="Arial" w:hAnsi="Arial" w:cs="Arial"/>
                  <w:b w:val="0"/>
                  <w:sz w:val="21"/>
                  <w:szCs w:val="22"/>
                </w:rPr>
                <w:t xml:space="preserve">Implemented “Game/Status” endpoint </w:t>
              </w:r>
            </w:ins>
          </w:p>
          <w:p w14:paraId="7A7D12F7"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20" w:author="Qian Zhou" w:date="2016-12-15T09:50:00Z"/>
                <w:rFonts w:ascii="Arial" w:hAnsi="Arial" w:cs="Arial"/>
                <w:b w:val="0"/>
                <w:sz w:val="21"/>
                <w:szCs w:val="22"/>
              </w:rPr>
            </w:pPr>
            <w:ins w:id="2121" w:author="Qian Zhou" w:date="2016-12-15T09:50:00Z">
              <w:r w:rsidRPr="00A14C2D">
                <w:rPr>
                  <w:rFonts w:ascii="Arial" w:hAnsi="Arial" w:cs="Arial"/>
                  <w:b w:val="0"/>
                  <w:sz w:val="21"/>
                  <w:szCs w:val="22"/>
                </w:rPr>
                <w:t>Implemented basic client lobbying</w:t>
              </w:r>
            </w:ins>
          </w:p>
        </w:tc>
        <w:tc>
          <w:tcPr>
            <w:tcW w:w="1470" w:type="dxa"/>
          </w:tcPr>
          <w:p w14:paraId="2B4D80F9"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22" w:author="Qian Zhou" w:date="2016-12-15T09:50:00Z"/>
                <w:rFonts w:ascii="Arial" w:hAnsi="Arial" w:cs="Arial"/>
                <w:b w:val="0"/>
                <w:sz w:val="21"/>
                <w:szCs w:val="22"/>
              </w:rPr>
            </w:pPr>
            <w:ins w:id="2123" w:author="Qian Zhou" w:date="2016-12-15T09:50:00Z">
              <w:r w:rsidRPr="00A14C2D">
                <w:rPr>
                  <w:rFonts w:ascii="Arial" w:hAnsi="Arial" w:cs="Arial"/>
                  <w:b w:val="0"/>
                  <w:sz w:val="21"/>
                  <w:szCs w:val="22"/>
                </w:rPr>
                <w:t>Implemented match details, joining a match, starting a new match in client</w:t>
              </w:r>
            </w:ins>
          </w:p>
          <w:p w14:paraId="5759920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24" w:author="Qian Zhou" w:date="2016-12-15T09:50:00Z"/>
                <w:rFonts w:ascii="Arial" w:hAnsi="Arial" w:cs="Arial"/>
                <w:b w:val="0"/>
                <w:sz w:val="21"/>
                <w:szCs w:val="22"/>
              </w:rPr>
            </w:pPr>
            <w:ins w:id="2125" w:author="Qian Zhou" w:date="2016-12-15T09:50:00Z">
              <w:r w:rsidRPr="00A14C2D">
                <w:rPr>
                  <w:rFonts w:ascii="Arial" w:hAnsi="Arial" w:cs="Arial"/>
                  <w:b w:val="0"/>
                  <w:sz w:val="21"/>
                  <w:szCs w:val="22"/>
                </w:rPr>
                <w:t>Implemented starting a match in client</w:t>
              </w:r>
            </w:ins>
          </w:p>
          <w:p w14:paraId="2243A12F"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26" w:author="Qian Zhou" w:date="2016-12-15T09:50:00Z"/>
                <w:rFonts w:ascii="Arial" w:hAnsi="Arial" w:cs="Arial"/>
                <w:b w:val="0"/>
                <w:sz w:val="21"/>
                <w:szCs w:val="22"/>
              </w:rPr>
            </w:pPr>
            <w:ins w:id="2127" w:author="Qian Zhou" w:date="2016-12-15T09:50:00Z">
              <w:r w:rsidRPr="00A14C2D">
                <w:rPr>
                  <w:rFonts w:ascii="Arial" w:hAnsi="Arial" w:cs="Arial"/>
                  <w:b w:val="0"/>
                  <w:sz w:val="21"/>
                  <w:szCs w:val="22"/>
                </w:rPr>
                <w:t>Implemented basic rendering in client based on Tassos’ render code, added players to display</w:t>
              </w:r>
            </w:ins>
          </w:p>
        </w:tc>
        <w:tc>
          <w:tcPr>
            <w:tcW w:w="1470" w:type="dxa"/>
          </w:tcPr>
          <w:p w14:paraId="178B59F9"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28" w:author="Qian Zhou" w:date="2016-12-15T09:50:00Z"/>
                <w:rFonts w:ascii="Arial" w:hAnsi="Arial" w:cs="Arial"/>
                <w:b w:val="0"/>
                <w:sz w:val="21"/>
                <w:szCs w:val="22"/>
              </w:rPr>
            </w:pPr>
            <w:ins w:id="2129" w:author="Qian Zhou" w:date="2016-12-15T09:50:00Z">
              <w:r w:rsidRPr="00A14C2D">
                <w:rPr>
                  <w:rFonts w:ascii="Arial" w:hAnsi="Arial" w:cs="Arial"/>
                  <w:b w:val="0"/>
                  <w:sz w:val="21"/>
                  <w:szCs w:val="22"/>
                </w:rPr>
                <w:t>Implemented game loop &amp; communication</w:t>
              </w:r>
            </w:ins>
          </w:p>
          <w:p w14:paraId="58076D6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30" w:author="Qian Zhou" w:date="2016-12-15T09:50:00Z"/>
                <w:rFonts w:ascii="Arial" w:hAnsi="Arial" w:cs="Arial"/>
                <w:b w:val="0"/>
                <w:sz w:val="21"/>
                <w:szCs w:val="22"/>
              </w:rPr>
            </w:pPr>
            <w:ins w:id="2131" w:author="Qian Zhou" w:date="2016-12-15T09:50:00Z">
              <w:r w:rsidRPr="00A14C2D">
                <w:rPr>
                  <w:rFonts w:ascii="Arial" w:hAnsi="Arial" w:cs="Arial"/>
                  <w:b w:val="0"/>
                  <w:sz w:val="21"/>
                  <w:szCs w:val="22"/>
                </w:rPr>
                <w:t>Implemented automatic refresh for lobby list &amp; match status</w:t>
              </w:r>
            </w:ins>
          </w:p>
          <w:p w14:paraId="2FFC573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32" w:author="Qian Zhou" w:date="2016-12-15T09:50:00Z"/>
                <w:rFonts w:ascii="Arial" w:hAnsi="Arial" w:cs="Arial"/>
                <w:b w:val="0"/>
                <w:sz w:val="21"/>
                <w:szCs w:val="22"/>
              </w:rPr>
            </w:pPr>
            <w:ins w:id="2133" w:author="Qian Zhou" w:date="2016-12-15T09:50:00Z">
              <w:r w:rsidRPr="00A14C2D">
                <w:rPr>
                  <w:rFonts w:ascii="Arial" w:hAnsi="Arial" w:cs="Arial"/>
                  <w:b w:val="0"/>
                  <w:sz w:val="21"/>
                  <w:szCs w:val="22"/>
                </w:rPr>
                <w:t>Improved graphics</w:t>
              </w:r>
            </w:ins>
          </w:p>
          <w:p w14:paraId="7EA9BFAC"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34" w:author="Qian Zhou" w:date="2016-12-15T09:50:00Z"/>
                <w:rFonts w:ascii="Arial" w:hAnsi="Arial" w:cs="Arial"/>
                <w:b w:val="0"/>
                <w:sz w:val="21"/>
                <w:szCs w:val="22"/>
              </w:rPr>
            </w:pPr>
            <w:ins w:id="2135" w:author="Qian Zhou" w:date="2016-12-15T09:50:00Z">
              <w:r w:rsidRPr="00A14C2D">
                <w:rPr>
                  <w:rFonts w:ascii="Arial" w:hAnsi="Arial" w:cs="Arial"/>
                  <w:b w:val="0"/>
                  <w:sz w:val="21"/>
                  <w:szCs w:val="22"/>
                </w:rPr>
                <w:t>Added functionality to leave a game, in server and client</w:t>
              </w:r>
            </w:ins>
          </w:p>
          <w:p w14:paraId="512B379F"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36" w:author="Qian Zhou" w:date="2016-12-15T09:50:00Z"/>
                <w:rFonts w:ascii="Arial" w:hAnsi="Arial" w:cs="Arial"/>
                <w:b w:val="0"/>
                <w:sz w:val="21"/>
                <w:szCs w:val="22"/>
              </w:rPr>
            </w:pPr>
            <w:ins w:id="2137" w:author="Qian Zhou" w:date="2016-12-15T09:50:00Z">
              <w:r w:rsidRPr="00A14C2D">
                <w:rPr>
                  <w:rFonts w:ascii="Arial" w:hAnsi="Arial" w:cs="Arial"/>
                  <w:b w:val="0"/>
                  <w:sz w:val="21"/>
                  <w:szCs w:val="22"/>
                </w:rPr>
                <w:t>Added StateService use of VisibilityService</w:t>
              </w:r>
            </w:ins>
          </w:p>
          <w:p w14:paraId="0201BEA2"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38" w:author="Qian Zhou" w:date="2016-12-15T09:50:00Z"/>
                <w:rFonts w:ascii="Arial" w:hAnsi="Arial" w:cs="Arial"/>
                <w:b w:val="0"/>
                <w:sz w:val="21"/>
                <w:szCs w:val="22"/>
              </w:rPr>
            </w:pPr>
            <w:ins w:id="2139" w:author="Qian Zhou" w:date="2016-12-15T09:50:00Z">
              <w:r w:rsidRPr="00A14C2D">
                <w:rPr>
                  <w:rFonts w:ascii="Arial" w:hAnsi="Arial" w:cs="Arial"/>
                  <w:b w:val="0"/>
                  <w:sz w:val="21"/>
                  <w:szCs w:val="22"/>
                </w:rPr>
                <w:t>Implemented basic use of visible tiles in client</w:t>
              </w:r>
            </w:ins>
          </w:p>
          <w:p w14:paraId="17FB0799"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140" w:author="Qian Zhou" w:date="2016-12-15T09:50:00Z"/>
                <w:rFonts w:ascii="Arial" w:hAnsi="Arial" w:cs="Arial"/>
                <w:b w:val="0"/>
                <w:sz w:val="21"/>
                <w:szCs w:val="22"/>
              </w:rPr>
            </w:pPr>
            <w:ins w:id="2141" w:author="Qian Zhou" w:date="2016-12-15T09:50:00Z">
              <w:r w:rsidRPr="00A14C2D">
                <w:rPr>
                  <w:rFonts w:ascii="Arial" w:hAnsi="Arial" w:cs="Arial"/>
                  <w:b w:val="0"/>
                  <w:sz w:val="21"/>
                  <w:szCs w:val="22"/>
                </w:rPr>
                <w:t>Began to implement bot project</w:t>
              </w:r>
              <w:r w:rsidRPr="00A14C2D">
                <w:rPr>
                  <w:rFonts w:ascii="Arial" w:hAnsi="Arial" w:cs="Arial"/>
                  <w:b w:val="0"/>
                  <w:sz w:val="21"/>
                  <w:szCs w:val="22"/>
                </w:rPr>
                <w:br/>
                <w:t xml:space="preserve">Began to merge client </w:t>
              </w:r>
              <w:r w:rsidRPr="00A14C2D">
                <w:rPr>
                  <w:rFonts w:ascii="Arial" w:hAnsi="Arial" w:cs="Arial"/>
                  <w:b w:val="0"/>
                  <w:sz w:val="21"/>
                  <w:szCs w:val="22"/>
                </w:rPr>
                <w:lastRenderedPageBreak/>
                <w:t>design with prototype</w:t>
              </w:r>
            </w:ins>
          </w:p>
        </w:tc>
      </w:tr>
      <w:tr w:rsidR="00A14C2D" w:rsidRPr="00A14C2D" w14:paraId="30079057" w14:textId="77777777" w:rsidTr="00A4492F">
        <w:trPr>
          <w:cnfStyle w:val="000000100000" w:firstRow="0" w:lastRow="0" w:firstColumn="0" w:lastColumn="0" w:oddVBand="0" w:evenVBand="0" w:oddHBand="1" w:evenHBand="0" w:firstRowFirstColumn="0" w:firstRowLastColumn="0" w:lastRowFirstColumn="0" w:lastRowLastColumn="0"/>
          <w:ins w:id="2142"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2480093A" w14:textId="77777777" w:rsidR="00A14C2D" w:rsidRPr="00A14C2D" w:rsidRDefault="00A14C2D" w:rsidP="00A4492F">
            <w:pPr>
              <w:jc w:val="center"/>
              <w:rPr>
                <w:ins w:id="2143" w:author="Qian Zhou" w:date="2016-12-15T09:50:00Z"/>
                <w:rFonts w:ascii="Arial" w:hAnsi="Arial" w:cs="Arial"/>
                <w:b/>
                <w:sz w:val="21"/>
                <w:szCs w:val="22"/>
              </w:rPr>
            </w:pPr>
            <w:ins w:id="2144" w:author="Qian Zhou" w:date="2016-12-15T09:50:00Z">
              <w:r w:rsidRPr="00A14C2D">
                <w:rPr>
                  <w:rFonts w:ascii="Arial" w:hAnsi="Arial" w:cs="Arial"/>
                  <w:b/>
                  <w:sz w:val="21"/>
                  <w:szCs w:val="22"/>
                </w:rPr>
                <w:lastRenderedPageBreak/>
                <w:t>12</w:t>
              </w:r>
              <w:r w:rsidRPr="00A14C2D">
                <w:rPr>
                  <w:rFonts w:ascii="Arial" w:hAnsi="Arial" w:cs="Arial"/>
                  <w:b/>
                  <w:sz w:val="21"/>
                  <w:szCs w:val="22"/>
                  <w:vertAlign w:val="superscript"/>
                </w:rPr>
                <w:t>th</w:t>
              </w:r>
              <w:r w:rsidRPr="00A14C2D">
                <w:rPr>
                  <w:rFonts w:ascii="Arial" w:hAnsi="Arial" w:cs="Arial"/>
                  <w:b/>
                  <w:sz w:val="21"/>
                  <w:szCs w:val="22"/>
                </w:rPr>
                <w:t xml:space="preserve"> Dec</w:t>
              </w:r>
            </w:ins>
          </w:p>
        </w:tc>
        <w:tc>
          <w:tcPr>
            <w:tcW w:w="1470" w:type="dxa"/>
          </w:tcPr>
          <w:p w14:paraId="5EEEB934"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45" w:author="Qian Zhou" w:date="2016-12-15T09:50:00Z"/>
                <w:rFonts w:ascii="Arial" w:hAnsi="Arial" w:cs="Arial"/>
                <w:b w:val="0"/>
                <w:sz w:val="21"/>
                <w:szCs w:val="22"/>
              </w:rPr>
            </w:pPr>
            <w:ins w:id="2146" w:author="Qian Zhou" w:date="2016-12-15T09:50:00Z">
              <w:r w:rsidRPr="00A14C2D">
                <w:rPr>
                  <w:rFonts w:ascii="Arial" w:hAnsi="Arial" w:cs="Arial"/>
                  <w:b w:val="0"/>
                  <w:sz w:val="21"/>
                  <w:szCs w:val="22"/>
                </w:rPr>
                <w:t>Finished merging functional prototype with client design</w:t>
              </w:r>
            </w:ins>
          </w:p>
          <w:p w14:paraId="0743F68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47" w:author="Qian Zhou" w:date="2016-12-15T09:50:00Z"/>
                <w:rFonts w:ascii="Arial" w:hAnsi="Arial" w:cs="Arial"/>
                <w:b w:val="0"/>
                <w:sz w:val="21"/>
                <w:szCs w:val="22"/>
              </w:rPr>
            </w:pPr>
            <w:ins w:id="2148" w:author="Qian Zhou" w:date="2016-12-15T09:50:00Z">
              <w:r w:rsidRPr="00A14C2D">
                <w:rPr>
                  <w:rFonts w:ascii="Arial" w:hAnsi="Arial" w:cs="Arial"/>
                  <w:b w:val="0"/>
                  <w:sz w:val="21"/>
                  <w:szCs w:val="22"/>
                </w:rPr>
                <w:t>Improved the client and fixed bugs</w:t>
              </w:r>
            </w:ins>
          </w:p>
          <w:p w14:paraId="55547AF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49" w:author="Qian Zhou" w:date="2016-12-15T09:50:00Z"/>
                <w:rFonts w:ascii="Arial" w:hAnsi="Arial" w:cs="Arial"/>
                <w:b w:val="0"/>
                <w:sz w:val="21"/>
                <w:szCs w:val="22"/>
              </w:rPr>
            </w:pPr>
            <w:ins w:id="2150" w:author="Qian Zhou" w:date="2016-12-15T09:50:00Z">
              <w:r w:rsidRPr="00A14C2D">
                <w:rPr>
                  <w:rFonts w:ascii="Arial" w:hAnsi="Arial" w:cs="Arial"/>
                  <w:b w:val="0"/>
                  <w:sz w:val="21"/>
                  <w:szCs w:val="22"/>
                </w:rPr>
                <w:t>Added ability to load different levels</w:t>
              </w:r>
            </w:ins>
          </w:p>
          <w:p w14:paraId="24FD65B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51" w:author="Qian Zhou" w:date="2016-12-15T09:50:00Z"/>
                <w:rFonts w:ascii="Arial" w:hAnsi="Arial" w:cs="Arial"/>
                <w:b w:val="0"/>
                <w:sz w:val="21"/>
                <w:szCs w:val="22"/>
              </w:rPr>
            </w:pPr>
            <w:ins w:id="2152" w:author="Qian Zhou" w:date="2016-12-15T09:50:00Z">
              <w:r w:rsidRPr="00A14C2D">
                <w:rPr>
                  <w:rFonts w:ascii="Arial" w:hAnsi="Arial" w:cs="Arial"/>
                  <w:b w:val="0"/>
                  <w:sz w:val="21"/>
                  <w:szCs w:val="22"/>
                </w:rPr>
                <w:t>Fixed a lot of bugs</w:t>
              </w:r>
            </w:ins>
          </w:p>
          <w:p w14:paraId="2833E21E"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53" w:author="Qian Zhou" w:date="2016-12-15T09:50:00Z"/>
                <w:rFonts w:ascii="Arial" w:hAnsi="Arial" w:cs="Arial"/>
                <w:b w:val="0"/>
                <w:sz w:val="21"/>
                <w:szCs w:val="22"/>
              </w:rPr>
            </w:pPr>
            <w:ins w:id="2154" w:author="Qian Zhou" w:date="2016-12-15T09:50:00Z">
              <w:r w:rsidRPr="00A14C2D">
                <w:rPr>
                  <w:rFonts w:ascii="Arial" w:hAnsi="Arial" w:cs="Arial"/>
                  <w:b w:val="0"/>
                  <w:sz w:val="21"/>
                  <w:szCs w:val="22"/>
                </w:rPr>
                <w:t>Added endgame state</w:t>
              </w:r>
            </w:ins>
          </w:p>
          <w:p w14:paraId="69765B0F"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55" w:author="Qian Zhou" w:date="2016-12-15T09:50:00Z"/>
                <w:rFonts w:ascii="Arial" w:hAnsi="Arial" w:cs="Arial"/>
                <w:b w:val="0"/>
                <w:sz w:val="21"/>
                <w:szCs w:val="22"/>
              </w:rPr>
            </w:pPr>
            <w:ins w:id="2156" w:author="Qian Zhou" w:date="2016-12-15T09:50:00Z">
              <w:r w:rsidRPr="00A14C2D">
                <w:rPr>
                  <w:rFonts w:ascii="Arial" w:hAnsi="Arial" w:cs="Arial"/>
                  <w:b w:val="0"/>
                  <w:sz w:val="21"/>
                  <w:szCs w:val="22"/>
                </w:rPr>
                <w:t>Implemented graphical visibility in the client</w:t>
              </w:r>
            </w:ins>
          </w:p>
          <w:p w14:paraId="7C90373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57" w:author="Qian Zhou" w:date="2016-12-15T09:50:00Z"/>
                <w:rFonts w:ascii="Arial" w:hAnsi="Arial" w:cs="Arial"/>
                <w:b w:val="0"/>
                <w:sz w:val="21"/>
                <w:szCs w:val="22"/>
              </w:rPr>
            </w:pPr>
            <w:ins w:id="2158" w:author="Qian Zhou" w:date="2016-12-15T09:50:00Z">
              <w:r w:rsidRPr="00A14C2D">
                <w:rPr>
                  <w:rFonts w:ascii="Arial" w:hAnsi="Arial" w:cs="Arial"/>
                  <w:b w:val="0"/>
                  <w:sz w:val="21"/>
                  <w:szCs w:val="22"/>
                </w:rPr>
                <w:t>Implemented scoreboard controller/action in server</w:t>
              </w:r>
            </w:ins>
          </w:p>
          <w:p w14:paraId="43A276D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59" w:author="Qian Zhou" w:date="2016-12-15T09:50:00Z"/>
                <w:rFonts w:ascii="Arial" w:hAnsi="Arial" w:cs="Arial"/>
                <w:b w:val="0"/>
                <w:sz w:val="21"/>
                <w:szCs w:val="22"/>
              </w:rPr>
            </w:pPr>
            <w:ins w:id="2160" w:author="Qian Zhou" w:date="2016-12-15T09:50:00Z">
              <w:r w:rsidRPr="00A14C2D">
                <w:rPr>
                  <w:rFonts w:ascii="Arial" w:hAnsi="Arial" w:cs="Arial"/>
                  <w:b w:val="0"/>
                  <w:sz w:val="21"/>
                  <w:szCs w:val="22"/>
                </w:rPr>
                <w:t>Implemented scoreboard in client</w:t>
              </w:r>
            </w:ins>
          </w:p>
        </w:tc>
        <w:tc>
          <w:tcPr>
            <w:tcW w:w="1470" w:type="dxa"/>
          </w:tcPr>
          <w:p w14:paraId="4AB5214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61" w:author="Qian Zhou" w:date="2016-12-15T09:50:00Z"/>
                <w:rFonts w:ascii="Arial" w:hAnsi="Arial" w:cs="Arial"/>
                <w:b w:val="0"/>
                <w:sz w:val="21"/>
                <w:szCs w:val="22"/>
              </w:rPr>
            </w:pPr>
            <w:ins w:id="2162" w:author="Qian Zhou" w:date="2016-12-15T09:50:00Z">
              <w:r w:rsidRPr="00A14C2D">
                <w:rPr>
                  <w:rFonts w:ascii="Arial" w:hAnsi="Arial" w:cs="Arial"/>
                  <w:b w:val="0"/>
                  <w:sz w:val="21"/>
                  <w:szCs w:val="22"/>
                </w:rPr>
                <w:t>Fixed a lot of bugs</w:t>
              </w:r>
            </w:ins>
          </w:p>
          <w:p w14:paraId="21CB0D4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63" w:author="Qian Zhou" w:date="2016-12-15T09:50:00Z"/>
                <w:rFonts w:ascii="Arial" w:hAnsi="Arial" w:cs="Arial"/>
                <w:b w:val="0"/>
                <w:sz w:val="21"/>
                <w:szCs w:val="22"/>
              </w:rPr>
            </w:pPr>
            <w:ins w:id="2164" w:author="Qian Zhou" w:date="2016-12-15T09:50:00Z">
              <w:r w:rsidRPr="00A14C2D">
                <w:rPr>
                  <w:rFonts w:ascii="Arial" w:hAnsi="Arial" w:cs="Arial"/>
                  <w:b w:val="0"/>
                  <w:sz w:val="21"/>
                  <w:szCs w:val="22"/>
                </w:rPr>
                <w:t>Implemented simultaneous start between players</w:t>
              </w:r>
            </w:ins>
          </w:p>
        </w:tc>
        <w:tc>
          <w:tcPr>
            <w:tcW w:w="1470" w:type="dxa"/>
          </w:tcPr>
          <w:p w14:paraId="05C8CD7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65" w:author="Qian Zhou" w:date="2016-12-15T09:50:00Z"/>
                <w:rFonts w:ascii="Arial" w:hAnsi="Arial" w:cs="Arial"/>
                <w:b w:val="0"/>
                <w:sz w:val="21"/>
                <w:szCs w:val="22"/>
              </w:rPr>
            </w:pPr>
          </w:p>
        </w:tc>
        <w:tc>
          <w:tcPr>
            <w:tcW w:w="1470" w:type="dxa"/>
          </w:tcPr>
          <w:p w14:paraId="037DEC1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66" w:author="Qian Zhou" w:date="2016-12-15T09:50:00Z"/>
                <w:rFonts w:ascii="Arial" w:hAnsi="Arial" w:cs="Arial"/>
                <w:b w:val="0"/>
                <w:sz w:val="21"/>
                <w:szCs w:val="22"/>
              </w:rPr>
            </w:pPr>
          </w:p>
        </w:tc>
        <w:tc>
          <w:tcPr>
            <w:tcW w:w="1365" w:type="dxa"/>
          </w:tcPr>
          <w:p w14:paraId="10D74D9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67" w:author="Qian Zhou" w:date="2016-12-15T09:50:00Z"/>
                <w:rFonts w:ascii="Arial" w:hAnsi="Arial" w:cs="Arial"/>
                <w:b w:val="0"/>
                <w:sz w:val="21"/>
                <w:szCs w:val="22"/>
              </w:rPr>
            </w:pPr>
          </w:p>
        </w:tc>
        <w:tc>
          <w:tcPr>
            <w:tcW w:w="1470" w:type="dxa"/>
            <w:shd w:val="clear" w:color="auto" w:fill="0F243E" w:themeFill="text2" w:themeFillShade="80"/>
          </w:tcPr>
          <w:p w14:paraId="2EC8001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68" w:author="Qian Zhou" w:date="2016-12-15T09:50:00Z"/>
                <w:rFonts w:ascii="Arial" w:hAnsi="Arial" w:cs="Arial"/>
                <w:b w:val="0"/>
                <w:sz w:val="21"/>
                <w:szCs w:val="22"/>
              </w:rPr>
            </w:pPr>
          </w:p>
        </w:tc>
        <w:tc>
          <w:tcPr>
            <w:tcW w:w="1470" w:type="dxa"/>
            <w:shd w:val="clear" w:color="auto" w:fill="0F243E" w:themeFill="text2" w:themeFillShade="80"/>
          </w:tcPr>
          <w:p w14:paraId="49B7ECE3"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69" w:author="Qian Zhou" w:date="2016-12-15T09:50:00Z"/>
                <w:rFonts w:ascii="Arial" w:hAnsi="Arial" w:cs="Arial"/>
                <w:b w:val="0"/>
                <w:sz w:val="21"/>
                <w:szCs w:val="22"/>
              </w:rPr>
            </w:pPr>
          </w:p>
        </w:tc>
      </w:tr>
    </w:tbl>
    <w:p w14:paraId="2D392536" w14:textId="77777777" w:rsidR="00A14C2D" w:rsidRPr="00A14C2D" w:rsidRDefault="00A14C2D" w:rsidP="00A14C2D">
      <w:pPr>
        <w:rPr>
          <w:ins w:id="2170" w:author="Qian Zhou" w:date="2016-12-15T09:50:00Z"/>
          <w:rFonts w:ascii="Arial" w:hAnsi="Arial" w:cs="Arial"/>
          <w:b w:val="0"/>
          <w:sz w:val="21"/>
          <w:szCs w:val="22"/>
        </w:rPr>
      </w:pPr>
    </w:p>
    <w:p w14:paraId="045546A9" w14:textId="77777777" w:rsidR="00A14C2D" w:rsidRPr="00A14C2D" w:rsidRDefault="00A14C2D" w:rsidP="00A14C2D">
      <w:pPr>
        <w:rPr>
          <w:ins w:id="2171" w:author="Qian Zhou" w:date="2016-12-15T09:50:00Z"/>
          <w:rFonts w:ascii="Arial" w:hAnsi="Arial" w:cs="Arial"/>
          <w:sz w:val="21"/>
          <w:szCs w:val="22"/>
        </w:rPr>
      </w:pPr>
      <w:ins w:id="2172" w:author="Qian Zhou" w:date="2016-12-15T09:50:00Z">
        <w:r w:rsidRPr="00A14C2D">
          <w:rPr>
            <w:rFonts w:ascii="Arial" w:hAnsi="Arial" w:cs="Arial"/>
            <w:sz w:val="21"/>
            <w:szCs w:val="22"/>
          </w:rPr>
          <w:t>Tasos:</w:t>
        </w:r>
      </w:ins>
    </w:p>
    <w:tbl>
      <w:tblPr>
        <w:tblStyle w:val="GridTable5Dark-Accent2"/>
        <w:tblW w:w="11155" w:type="dxa"/>
        <w:tblLayout w:type="fixed"/>
        <w:tblLook w:val="04A0" w:firstRow="1" w:lastRow="0" w:firstColumn="1" w:lastColumn="0" w:noHBand="0" w:noVBand="1"/>
      </w:tblPr>
      <w:tblGrid>
        <w:gridCol w:w="1075"/>
        <w:gridCol w:w="1440"/>
        <w:gridCol w:w="1440"/>
        <w:gridCol w:w="1440"/>
        <w:gridCol w:w="1440"/>
        <w:gridCol w:w="1440"/>
        <w:gridCol w:w="1440"/>
        <w:gridCol w:w="1440"/>
      </w:tblGrid>
      <w:tr w:rsidR="00A14C2D" w:rsidRPr="00A14C2D" w14:paraId="26856B4D" w14:textId="77777777" w:rsidTr="00A4492F">
        <w:trPr>
          <w:cnfStyle w:val="100000000000" w:firstRow="1" w:lastRow="0" w:firstColumn="0" w:lastColumn="0" w:oddVBand="0" w:evenVBand="0" w:oddHBand="0" w:evenHBand="0" w:firstRowFirstColumn="0" w:firstRowLastColumn="0" w:lastRowFirstColumn="0" w:lastRowLastColumn="0"/>
          <w:ins w:id="2173" w:author="Qian Zhou" w:date="2016-12-15T09:50:00Z"/>
        </w:trPr>
        <w:tc>
          <w:tcPr>
            <w:cnfStyle w:val="001000000000" w:firstRow="0" w:lastRow="0" w:firstColumn="1" w:lastColumn="0" w:oddVBand="0" w:evenVBand="0" w:oddHBand="0" w:evenHBand="0" w:firstRowFirstColumn="0" w:firstRowLastColumn="0" w:lastRowFirstColumn="0" w:lastRowLastColumn="0"/>
            <w:tcW w:w="1075" w:type="dxa"/>
          </w:tcPr>
          <w:p w14:paraId="56848428" w14:textId="77777777" w:rsidR="00A14C2D" w:rsidRPr="00A14C2D" w:rsidRDefault="00A14C2D" w:rsidP="00A4492F">
            <w:pPr>
              <w:rPr>
                <w:ins w:id="2174" w:author="Qian Zhou" w:date="2016-12-15T09:50:00Z"/>
                <w:rFonts w:ascii="Arial" w:hAnsi="Arial" w:cs="Arial"/>
                <w:b/>
                <w:sz w:val="21"/>
                <w:szCs w:val="22"/>
              </w:rPr>
            </w:pPr>
            <w:ins w:id="2175" w:author="Qian Zhou" w:date="2016-12-15T09:50:00Z">
              <w:r w:rsidRPr="00A14C2D">
                <w:rPr>
                  <w:rFonts w:ascii="Arial" w:hAnsi="Arial" w:cs="Arial"/>
                  <w:b/>
                  <w:sz w:val="21"/>
                  <w:szCs w:val="22"/>
                </w:rPr>
                <w:t>Date</w:t>
              </w:r>
            </w:ins>
          </w:p>
        </w:tc>
        <w:tc>
          <w:tcPr>
            <w:tcW w:w="1440" w:type="dxa"/>
          </w:tcPr>
          <w:p w14:paraId="34CEC64D"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176" w:author="Qian Zhou" w:date="2016-12-15T09:50:00Z"/>
                <w:rFonts w:ascii="Arial" w:hAnsi="Arial" w:cs="Arial"/>
                <w:b/>
                <w:sz w:val="21"/>
                <w:szCs w:val="22"/>
              </w:rPr>
            </w:pPr>
            <w:ins w:id="2177" w:author="Qian Zhou" w:date="2016-12-15T09:50:00Z">
              <w:r w:rsidRPr="00A14C2D">
                <w:rPr>
                  <w:rFonts w:ascii="Arial" w:hAnsi="Arial" w:cs="Arial"/>
                  <w:b/>
                  <w:sz w:val="21"/>
                  <w:szCs w:val="22"/>
                </w:rPr>
                <w:t>Monday</w:t>
              </w:r>
            </w:ins>
          </w:p>
        </w:tc>
        <w:tc>
          <w:tcPr>
            <w:tcW w:w="1440" w:type="dxa"/>
          </w:tcPr>
          <w:p w14:paraId="7B9A54A8"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178" w:author="Qian Zhou" w:date="2016-12-15T09:50:00Z"/>
                <w:rFonts w:ascii="Arial" w:hAnsi="Arial" w:cs="Arial"/>
                <w:b/>
                <w:sz w:val="21"/>
                <w:szCs w:val="22"/>
              </w:rPr>
            </w:pPr>
            <w:ins w:id="2179" w:author="Qian Zhou" w:date="2016-12-15T09:50:00Z">
              <w:r w:rsidRPr="00A14C2D">
                <w:rPr>
                  <w:rFonts w:ascii="Arial" w:hAnsi="Arial" w:cs="Arial"/>
                  <w:b/>
                  <w:sz w:val="21"/>
                  <w:szCs w:val="22"/>
                </w:rPr>
                <w:t>Tuesday</w:t>
              </w:r>
            </w:ins>
          </w:p>
        </w:tc>
        <w:tc>
          <w:tcPr>
            <w:tcW w:w="1440" w:type="dxa"/>
          </w:tcPr>
          <w:p w14:paraId="6AAEA551"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180" w:author="Qian Zhou" w:date="2016-12-15T09:50:00Z"/>
                <w:rFonts w:ascii="Arial" w:hAnsi="Arial" w:cs="Arial"/>
                <w:b/>
                <w:sz w:val="21"/>
                <w:szCs w:val="22"/>
              </w:rPr>
            </w:pPr>
            <w:ins w:id="2181" w:author="Qian Zhou" w:date="2016-12-15T09:50:00Z">
              <w:r w:rsidRPr="00A14C2D">
                <w:rPr>
                  <w:rFonts w:ascii="Arial" w:hAnsi="Arial" w:cs="Arial"/>
                  <w:b/>
                  <w:sz w:val="21"/>
                  <w:szCs w:val="22"/>
                </w:rPr>
                <w:t>Wednesday</w:t>
              </w:r>
            </w:ins>
          </w:p>
        </w:tc>
        <w:tc>
          <w:tcPr>
            <w:tcW w:w="1440" w:type="dxa"/>
          </w:tcPr>
          <w:p w14:paraId="49091108"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182" w:author="Qian Zhou" w:date="2016-12-15T09:50:00Z"/>
                <w:rFonts w:ascii="Arial" w:hAnsi="Arial" w:cs="Arial"/>
                <w:b/>
                <w:sz w:val="21"/>
                <w:szCs w:val="22"/>
              </w:rPr>
            </w:pPr>
            <w:ins w:id="2183" w:author="Qian Zhou" w:date="2016-12-15T09:50:00Z">
              <w:r w:rsidRPr="00A14C2D">
                <w:rPr>
                  <w:rFonts w:ascii="Arial" w:hAnsi="Arial" w:cs="Arial"/>
                  <w:b/>
                  <w:sz w:val="21"/>
                  <w:szCs w:val="22"/>
                </w:rPr>
                <w:t>Thursday</w:t>
              </w:r>
            </w:ins>
          </w:p>
        </w:tc>
        <w:tc>
          <w:tcPr>
            <w:tcW w:w="1440" w:type="dxa"/>
          </w:tcPr>
          <w:p w14:paraId="7BDF3C5D"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184" w:author="Qian Zhou" w:date="2016-12-15T09:50:00Z"/>
                <w:rFonts w:ascii="Arial" w:hAnsi="Arial" w:cs="Arial"/>
                <w:b/>
                <w:sz w:val="21"/>
                <w:szCs w:val="22"/>
              </w:rPr>
            </w:pPr>
            <w:ins w:id="2185" w:author="Qian Zhou" w:date="2016-12-15T09:50:00Z">
              <w:r w:rsidRPr="00A14C2D">
                <w:rPr>
                  <w:rFonts w:ascii="Arial" w:hAnsi="Arial" w:cs="Arial"/>
                  <w:b/>
                  <w:sz w:val="21"/>
                  <w:szCs w:val="22"/>
                </w:rPr>
                <w:t>Friday</w:t>
              </w:r>
            </w:ins>
          </w:p>
        </w:tc>
        <w:tc>
          <w:tcPr>
            <w:tcW w:w="1440" w:type="dxa"/>
          </w:tcPr>
          <w:p w14:paraId="3E1BC188"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186" w:author="Qian Zhou" w:date="2016-12-15T09:50:00Z"/>
                <w:rFonts w:ascii="Arial" w:hAnsi="Arial" w:cs="Arial"/>
                <w:b/>
                <w:sz w:val="21"/>
                <w:szCs w:val="22"/>
              </w:rPr>
            </w:pPr>
            <w:ins w:id="2187" w:author="Qian Zhou" w:date="2016-12-15T09:50:00Z">
              <w:r w:rsidRPr="00A14C2D">
                <w:rPr>
                  <w:rFonts w:ascii="Arial" w:hAnsi="Arial" w:cs="Arial"/>
                  <w:b/>
                  <w:sz w:val="21"/>
                  <w:szCs w:val="22"/>
                </w:rPr>
                <w:t>Saturday</w:t>
              </w:r>
            </w:ins>
          </w:p>
        </w:tc>
        <w:tc>
          <w:tcPr>
            <w:tcW w:w="1440" w:type="dxa"/>
          </w:tcPr>
          <w:p w14:paraId="49DC6116"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188" w:author="Qian Zhou" w:date="2016-12-15T09:50:00Z"/>
                <w:rFonts w:ascii="Arial" w:hAnsi="Arial" w:cs="Arial"/>
                <w:b/>
                <w:sz w:val="21"/>
                <w:szCs w:val="22"/>
              </w:rPr>
            </w:pPr>
            <w:ins w:id="2189" w:author="Qian Zhou" w:date="2016-12-15T09:50:00Z">
              <w:r w:rsidRPr="00A14C2D">
                <w:rPr>
                  <w:rFonts w:ascii="Arial" w:hAnsi="Arial" w:cs="Arial"/>
                  <w:b/>
                  <w:sz w:val="21"/>
                  <w:szCs w:val="22"/>
                </w:rPr>
                <w:t>Sunday</w:t>
              </w:r>
            </w:ins>
          </w:p>
        </w:tc>
      </w:tr>
      <w:tr w:rsidR="00A14C2D" w:rsidRPr="00A14C2D" w14:paraId="054B4CE6" w14:textId="77777777" w:rsidTr="00A4492F">
        <w:trPr>
          <w:cnfStyle w:val="000000100000" w:firstRow="0" w:lastRow="0" w:firstColumn="0" w:lastColumn="0" w:oddVBand="0" w:evenVBand="0" w:oddHBand="1" w:evenHBand="0" w:firstRowFirstColumn="0" w:firstRowLastColumn="0" w:lastRowFirstColumn="0" w:lastRowLastColumn="0"/>
          <w:ins w:id="2190" w:author="Qian Zhou" w:date="2016-12-15T09:50:00Z"/>
        </w:trPr>
        <w:tc>
          <w:tcPr>
            <w:cnfStyle w:val="001000000000" w:firstRow="0" w:lastRow="0" w:firstColumn="1" w:lastColumn="0" w:oddVBand="0" w:evenVBand="0" w:oddHBand="0" w:evenHBand="0" w:firstRowFirstColumn="0" w:firstRowLastColumn="0" w:lastRowFirstColumn="0" w:lastRowLastColumn="0"/>
            <w:tcW w:w="1075" w:type="dxa"/>
          </w:tcPr>
          <w:p w14:paraId="6772286F" w14:textId="77777777" w:rsidR="00A14C2D" w:rsidRPr="00A14C2D" w:rsidRDefault="00A14C2D" w:rsidP="00A4492F">
            <w:pPr>
              <w:rPr>
                <w:ins w:id="2191" w:author="Qian Zhou" w:date="2016-12-15T09:50:00Z"/>
                <w:rFonts w:ascii="Arial" w:hAnsi="Arial" w:cs="Arial"/>
                <w:b/>
                <w:sz w:val="21"/>
                <w:szCs w:val="22"/>
              </w:rPr>
            </w:pPr>
            <w:ins w:id="2192" w:author="Qian Zhou" w:date="2016-12-15T09:50:00Z">
              <w:r w:rsidRPr="00A14C2D">
                <w:rPr>
                  <w:rFonts w:ascii="Arial" w:hAnsi="Arial" w:cs="Arial"/>
                  <w:b/>
                  <w:sz w:val="21"/>
                  <w:szCs w:val="22"/>
                </w:rPr>
                <w:t>31</w:t>
              </w:r>
              <w:r w:rsidRPr="00A14C2D">
                <w:rPr>
                  <w:rFonts w:ascii="Arial" w:hAnsi="Arial" w:cs="Arial"/>
                  <w:b/>
                  <w:sz w:val="21"/>
                  <w:szCs w:val="22"/>
                  <w:vertAlign w:val="superscript"/>
                </w:rPr>
                <w:t xml:space="preserve">s </w:t>
              </w:r>
              <w:r w:rsidRPr="00A14C2D">
                <w:rPr>
                  <w:rFonts w:ascii="Arial" w:hAnsi="Arial" w:cs="Arial"/>
                  <w:b/>
                  <w:sz w:val="21"/>
                  <w:szCs w:val="22"/>
                </w:rPr>
                <w:t>Oct</w:t>
              </w:r>
            </w:ins>
          </w:p>
        </w:tc>
        <w:tc>
          <w:tcPr>
            <w:tcW w:w="1440" w:type="dxa"/>
          </w:tcPr>
          <w:p w14:paraId="218624C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93" w:author="Qian Zhou" w:date="2016-12-15T09:50:00Z"/>
                <w:rFonts w:ascii="Arial" w:hAnsi="Arial" w:cs="Arial"/>
                <w:b w:val="0"/>
                <w:sz w:val="21"/>
                <w:szCs w:val="22"/>
              </w:rPr>
            </w:pPr>
            <w:ins w:id="2194" w:author="Qian Zhou" w:date="2016-12-15T09:50:00Z">
              <w:r w:rsidRPr="00A14C2D">
                <w:rPr>
                  <w:rFonts w:ascii="Arial" w:hAnsi="Arial" w:cs="Arial"/>
                  <w:b w:val="0"/>
                  <w:sz w:val="21"/>
                  <w:szCs w:val="22"/>
                </w:rPr>
                <w:t>Team Meeting</w:t>
              </w:r>
            </w:ins>
          </w:p>
          <w:p w14:paraId="323CF8AD"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95" w:author="Qian Zhou" w:date="2016-12-15T09:50:00Z"/>
                <w:rFonts w:ascii="Arial" w:hAnsi="Arial" w:cs="Arial"/>
                <w:b w:val="0"/>
                <w:sz w:val="21"/>
                <w:szCs w:val="22"/>
              </w:rPr>
            </w:pPr>
            <w:ins w:id="2196" w:author="Qian Zhou" w:date="2016-12-15T09:50:00Z">
              <w:r w:rsidRPr="00A14C2D">
                <w:rPr>
                  <w:rFonts w:ascii="Arial" w:hAnsi="Arial" w:cs="Arial"/>
                  <w:b w:val="0"/>
                  <w:sz w:val="21"/>
                  <w:szCs w:val="22"/>
                </w:rPr>
                <w:t>(sprint 0)</w:t>
              </w:r>
            </w:ins>
          </w:p>
        </w:tc>
        <w:tc>
          <w:tcPr>
            <w:tcW w:w="1440" w:type="dxa"/>
          </w:tcPr>
          <w:p w14:paraId="681CC249"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97" w:author="Qian Zhou" w:date="2016-12-15T09:50:00Z"/>
                <w:rFonts w:ascii="Arial" w:hAnsi="Arial" w:cs="Arial"/>
                <w:b w:val="0"/>
                <w:sz w:val="21"/>
                <w:szCs w:val="22"/>
              </w:rPr>
            </w:pPr>
          </w:p>
        </w:tc>
        <w:tc>
          <w:tcPr>
            <w:tcW w:w="1440" w:type="dxa"/>
          </w:tcPr>
          <w:p w14:paraId="325668A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198" w:author="Qian Zhou" w:date="2016-12-15T09:50:00Z"/>
                <w:rFonts w:ascii="Arial" w:hAnsi="Arial" w:cs="Arial"/>
                <w:b w:val="0"/>
                <w:sz w:val="21"/>
                <w:szCs w:val="22"/>
              </w:rPr>
            </w:pPr>
            <w:ins w:id="2199" w:author="Qian Zhou" w:date="2016-12-15T09:50:00Z">
              <w:r w:rsidRPr="00A14C2D">
                <w:rPr>
                  <w:rFonts w:ascii="Arial" w:hAnsi="Arial" w:cs="Arial"/>
                  <w:b w:val="0"/>
                  <w:sz w:val="21"/>
                  <w:szCs w:val="22"/>
                </w:rPr>
                <w:t>Team Meeting</w:t>
              </w:r>
            </w:ins>
          </w:p>
        </w:tc>
        <w:tc>
          <w:tcPr>
            <w:tcW w:w="1440" w:type="dxa"/>
          </w:tcPr>
          <w:p w14:paraId="37F8908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00" w:author="Qian Zhou" w:date="2016-12-15T09:50:00Z"/>
                <w:rFonts w:ascii="Arial" w:hAnsi="Arial" w:cs="Arial"/>
                <w:b w:val="0"/>
                <w:sz w:val="21"/>
                <w:szCs w:val="22"/>
              </w:rPr>
            </w:pPr>
          </w:p>
        </w:tc>
        <w:tc>
          <w:tcPr>
            <w:tcW w:w="1440" w:type="dxa"/>
          </w:tcPr>
          <w:p w14:paraId="55CC583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01" w:author="Qian Zhou" w:date="2016-12-15T09:50:00Z"/>
                <w:rFonts w:ascii="Arial" w:hAnsi="Arial" w:cs="Arial"/>
                <w:b w:val="0"/>
                <w:sz w:val="21"/>
                <w:szCs w:val="22"/>
              </w:rPr>
            </w:pPr>
          </w:p>
        </w:tc>
        <w:tc>
          <w:tcPr>
            <w:tcW w:w="1440" w:type="dxa"/>
          </w:tcPr>
          <w:p w14:paraId="1B60138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02" w:author="Qian Zhou" w:date="2016-12-15T09:50:00Z"/>
                <w:rFonts w:ascii="Arial" w:hAnsi="Arial" w:cs="Arial"/>
                <w:b w:val="0"/>
                <w:sz w:val="21"/>
                <w:szCs w:val="22"/>
              </w:rPr>
            </w:pPr>
          </w:p>
        </w:tc>
        <w:tc>
          <w:tcPr>
            <w:tcW w:w="1440" w:type="dxa"/>
          </w:tcPr>
          <w:p w14:paraId="4FDA506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03" w:author="Qian Zhou" w:date="2016-12-15T09:50:00Z"/>
                <w:rFonts w:ascii="Arial" w:hAnsi="Arial" w:cs="Arial"/>
                <w:b w:val="0"/>
                <w:sz w:val="21"/>
                <w:szCs w:val="22"/>
              </w:rPr>
            </w:pPr>
          </w:p>
        </w:tc>
      </w:tr>
      <w:tr w:rsidR="00A14C2D" w:rsidRPr="00A14C2D" w14:paraId="5C3F7191" w14:textId="77777777" w:rsidTr="00A4492F">
        <w:trPr>
          <w:ins w:id="2204" w:author="Qian Zhou" w:date="2016-12-15T09:50:00Z"/>
        </w:trPr>
        <w:tc>
          <w:tcPr>
            <w:cnfStyle w:val="001000000000" w:firstRow="0" w:lastRow="0" w:firstColumn="1" w:lastColumn="0" w:oddVBand="0" w:evenVBand="0" w:oddHBand="0" w:evenHBand="0" w:firstRowFirstColumn="0" w:firstRowLastColumn="0" w:lastRowFirstColumn="0" w:lastRowLastColumn="0"/>
            <w:tcW w:w="1075" w:type="dxa"/>
          </w:tcPr>
          <w:p w14:paraId="34D1BFFD" w14:textId="77777777" w:rsidR="00A14C2D" w:rsidRPr="00A14C2D" w:rsidRDefault="00A14C2D" w:rsidP="00A4492F">
            <w:pPr>
              <w:rPr>
                <w:ins w:id="2205" w:author="Qian Zhou" w:date="2016-12-15T09:50:00Z"/>
                <w:rFonts w:ascii="Arial" w:hAnsi="Arial" w:cs="Arial"/>
                <w:b/>
                <w:sz w:val="21"/>
                <w:szCs w:val="22"/>
              </w:rPr>
            </w:pPr>
            <w:ins w:id="2206" w:author="Qian Zhou" w:date="2016-12-15T09:50:00Z">
              <w:r w:rsidRPr="00A14C2D">
                <w:rPr>
                  <w:rFonts w:ascii="Arial" w:hAnsi="Arial" w:cs="Arial"/>
                  <w:b/>
                  <w:sz w:val="21"/>
                  <w:szCs w:val="22"/>
                </w:rPr>
                <w:t>7</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40" w:type="dxa"/>
          </w:tcPr>
          <w:p w14:paraId="6DBF1BB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07" w:author="Qian Zhou" w:date="2016-12-15T09:50:00Z"/>
                <w:rFonts w:ascii="Arial" w:hAnsi="Arial" w:cs="Arial"/>
                <w:b w:val="0"/>
                <w:sz w:val="21"/>
                <w:szCs w:val="22"/>
              </w:rPr>
            </w:pPr>
            <w:ins w:id="2208" w:author="Qian Zhou" w:date="2016-12-15T09:50:00Z">
              <w:r w:rsidRPr="00A14C2D">
                <w:rPr>
                  <w:rFonts w:ascii="Arial" w:hAnsi="Arial" w:cs="Arial"/>
                  <w:b w:val="0"/>
                  <w:sz w:val="21"/>
                  <w:szCs w:val="22"/>
                </w:rPr>
                <w:t>Team Meeting (sprint 1)</w:t>
              </w:r>
            </w:ins>
          </w:p>
        </w:tc>
        <w:tc>
          <w:tcPr>
            <w:tcW w:w="1440" w:type="dxa"/>
          </w:tcPr>
          <w:p w14:paraId="5797D86E"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09" w:author="Qian Zhou" w:date="2016-12-15T09:50:00Z"/>
                <w:rFonts w:ascii="Arial" w:hAnsi="Arial" w:cs="Arial"/>
                <w:b w:val="0"/>
                <w:sz w:val="21"/>
                <w:szCs w:val="22"/>
              </w:rPr>
            </w:pPr>
            <w:ins w:id="2210" w:author="Qian Zhou" w:date="2016-12-15T09:50:00Z">
              <w:r w:rsidRPr="00A14C2D">
                <w:rPr>
                  <w:rFonts w:ascii="Arial" w:hAnsi="Arial" w:cs="Arial"/>
                  <w:b w:val="0"/>
                  <w:sz w:val="21"/>
                  <w:szCs w:val="22"/>
                </w:rPr>
                <w:t>I worked on use cases with Mattsi about player actions in the dungeon.</w:t>
              </w:r>
            </w:ins>
          </w:p>
        </w:tc>
        <w:tc>
          <w:tcPr>
            <w:tcW w:w="1440" w:type="dxa"/>
          </w:tcPr>
          <w:p w14:paraId="7756EBC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11" w:author="Qian Zhou" w:date="2016-12-15T09:50:00Z"/>
                <w:rFonts w:ascii="Arial" w:hAnsi="Arial" w:cs="Arial"/>
                <w:b w:val="0"/>
                <w:sz w:val="21"/>
                <w:szCs w:val="22"/>
              </w:rPr>
            </w:pPr>
            <w:ins w:id="2212" w:author="Qian Zhou" w:date="2016-12-15T09:50:00Z">
              <w:r w:rsidRPr="00A14C2D">
                <w:rPr>
                  <w:rFonts w:ascii="Arial" w:hAnsi="Arial" w:cs="Arial"/>
                  <w:b w:val="0"/>
                  <w:sz w:val="21"/>
                  <w:szCs w:val="22"/>
                </w:rPr>
                <w:t>Team Meeting (use cases, CRC)</w:t>
              </w:r>
            </w:ins>
          </w:p>
          <w:p w14:paraId="5C9FCF6A"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13" w:author="Qian Zhou" w:date="2016-12-15T09:50:00Z"/>
                <w:rFonts w:ascii="Arial" w:hAnsi="Arial" w:cs="Arial"/>
                <w:b w:val="0"/>
                <w:sz w:val="21"/>
                <w:szCs w:val="22"/>
              </w:rPr>
            </w:pPr>
          </w:p>
        </w:tc>
        <w:tc>
          <w:tcPr>
            <w:tcW w:w="1440" w:type="dxa"/>
          </w:tcPr>
          <w:p w14:paraId="79E4F03E"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14" w:author="Qian Zhou" w:date="2016-12-15T09:50:00Z"/>
                <w:rFonts w:ascii="Arial" w:hAnsi="Arial" w:cs="Arial"/>
                <w:b w:val="0"/>
                <w:sz w:val="21"/>
                <w:szCs w:val="22"/>
              </w:rPr>
            </w:pPr>
          </w:p>
        </w:tc>
        <w:tc>
          <w:tcPr>
            <w:tcW w:w="1440" w:type="dxa"/>
          </w:tcPr>
          <w:p w14:paraId="5EE1797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15" w:author="Qian Zhou" w:date="2016-12-15T09:50:00Z"/>
                <w:rFonts w:ascii="Arial" w:hAnsi="Arial" w:cs="Arial"/>
                <w:b w:val="0"/>
                <w:sz w:val="21"/>
                <w:szCs w:val="22"/>
              </w:rPr>
            </w:pPr>
          </w:p>
        </w:tc>
        <w:tc>
          <w:tcPr>
            <w:tcW w:w="1440" w:type="dxa"/>
          </w:tcPr>
          <w:p w14:paraId="0AFD2598"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16" w:author="Qian Zhou" w:date="2016-12-15T09:50:00Z"/>
                <w:rFonts w:ascii="Arial" w:hAnsi="Arial" w:cs="Arial"/>
                <w:b w:val="0"/>
                <w:sz w:val="21"/>
                <w:szCs w:val="22"/>
              </w:rPr>
            </w:pPr>
          </w:p>
        </w:tc>
        <w:tc>
          <w:tcPr>
            <w:tcW w:w="1440" w:type="dxa"/>
          </w:tcPr>
          <w:p w14:paraId="2C97F284"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17" w:author="Qian Zhou" w:date="2016-12-15T09:50:00Z"/>
                <w:rFonts w:ascii="Arial" w:hAnsi="Arial" w:cs="Arial"/>
                <w:b w:val="0"/>
                <w:sz w:val="21"/>
                <w:szCs w:val="22"/>
              </w:rPr>
            </w:pPr>
          </w:p>
        </w:tc>
      </w:tr>
      <w:tr w:rsidR="00A14C2D" w:rsidRPr="00A14C2D" w14:paraId="78AD263F" w14:textId="77777777" w:rsidTr="00A4492F">
        <w:trPr>
          <w:cnfStyle w:val="000000100000" w:firstRow="0" w:lastRow="0" w:firstColumn="0" w:lastColumn="0" w:oddVBand="0" w:evenVBand="0" w:oddHBand="1" w:evenHBand="0" w:firstRowFirstColumn="0" w:firstRowLastColumn="0" w:lastRowFirstColumn="0" w:lastRowLastColumn="0"/>
          <w:ins w:id="2218" w:author="Qian Zhou" w:date="2016-12-15T09:50:00Z"/>
        </w:trPr>
        <w:tc>
          <w:tcPr>
            <w:cnfStyle w:val="001000000000" w:firstRow="0" w:lastRow="0" w:firstColumn="1" w:lastColumn="0" w:oddVBand="0" w:evenVBand="0" w:oddHBand="0" w:evenHBand="0" w:firstRowFirstColumn="0" w:firstRowLastColumn="0" w:lastRowFirstColumn="0" w:lastRowLastColumn="0"/>
            <w:tcW w:w="1075" w:type="dxa"/>
          </w:tcPr>
          <w:p w14:paraId="08F4A9B0" w14:textId="77777777" w:rsidR="00A14C2D" w:rsidRPr="00A14C2D" w:rsidRDefault="00A14C2D" w:rsidP="00A4492F">
            <w:pPr>
              <w:rPr>
                <w:ins w:id="2219" w:author="Qian Zhou" w:date="2016-12-15T09:50:00Z"/>
                <w:rFonts w:ascii="Arial" w:hAnsi="Arial" w:cs="Arial"/>
                <w:b/>
                <w:sz w:val="21"/>
                <w:szCs w:val="22"/>
              </w:rPr>
            </w:pPr>
            <w:ins w:id="2220" w:author="Qian Zhou" w:date="2016-12-15T09:50:00Z">
              <w:r w:rsidRPr="00A14C2D">
                <w:rPr>
                  <w:rFonts w:ascii="Arial" w:hAnsi="Arial" w:cs="Arial"/>
                  <w:b/>
                  <w:sz w:val="21"/>
                  <w:szCs w:val="22"/>
                </w:rPr>
                <w:t>14</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40" w:type="dxa"/>
          </w:tcPr>
          <w:p w14:paraId="2D1E6888"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21" w:author="Qian Zhou" w:date="2016-12-15T09:50:00Z"/>
                <w:rFonts w:ascii="Arial" w:hAnsi="Arial" w:cs="Arial"/>
                <w:b w:val="0"/>
                <w:sz w:val="21"/>
                <w:szCs w:val="22"/>
              </w:rPr>
            </w:pPr>
            <w:ins w:id="2222" w:author="Qian Zhou" w:date="2016-12-15T09:50:00Z">
              <w:r w:rsidRPr="00A14C2D">
                <w:rPr>
                  <w:rFonts w:ascii="Arial" w:hAnsi="Arial" w:cs="Arial"/>
                  <w:b w:val="0"/>
                  <w:sz w:val="21"/>
                  <w:szCs w:val="22"/>
                </w:rPr>
                <w:t>Team Meeting (CRC, Task estimation)</w:t>
              </w:r>
            </w:ins>
          </w:p>
          <w:p w14:paraId="029CE79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23" w:author="Qian Zhou" w:date="2016-12-15T09:50:00Z"/>
                <w:rFonts w:ascii="Arial" w:hAnsi="Arial" w:cs="Arial"/>
                <w:b w:val="0"/>
                <w:sz w:val="21"/>
                <w:szCs w:val="22"/>
              </w:rPr>
            </w:pPr>
            <w:ins w:id="2224" w:author="Qian Zhou" w:date="2016-12-15T09:50:00Z">
              <w:r w:rsidRPr="00A14C2D">
                <w:rPr>
                  <w:rFonts w:ascii="Arial" w:hAnsi="Arial" w:cs="Arial"/>
                  <w:b w:val="0"/>
                  <w:sz w:val="21"/>
                  <w:szCs w:val="22"/>
                </w:rPr>
                <w:t>(sprint 2)</w:t>
              </w:r>
            </w:ins>
          </w:p>
        </w:tc>
        <w:tc>
          <w:tcPr>
            <w:tcW w:w="1440" w:type="dxa"/>
          </w:tcPr>
          <w:p w14:paraId="586DA94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25" w:author="Qian Zhou" w:date="2016-12-15T09:50:00Z"/>
                <w:rFonts w:ascii="Arial" w:hAnsi="Arial" w:cs="Arial"/>
                <w:b w:val="0"/>
                <w:sz w:val="21"/>
                <w:szCs w:val="22"/>
              </w:rPr>
            </w:pPr>
          </w:p>
        </w:tc>
        <w:tc>
          <w:tcPr>
            <w:tcW w:w="1440" w:type="dxa"/>
          </w:tcPr>
          <w:p w14:paraId="0203FAB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26" w:author="Qian Zhou" w:date="2016-12-15T09:50:00Z"/>
                <w:rFonts w:ascii="Arial" w:hAnsi="Arial" w:cs="Arial"/>
                <w:b w:val="0"/>
                <w:sz w:val="21"/>
                <w:szCs w:val="22"/>
              </w:rPr>
            </w:pPr>
            <w:ins w:id="2227" w:author="Qian Zhou" w:date="2016-12-15T09:50:00Z">
              <w:r w:rsidRPr="00A14C2D">
                <w:rPr>
                  <w:rFonts w:ascii="Arial" w:hAnsi="Arial" w:cs="Arial"/>
                  <w:b w:val="0"/>
                  <w:sz w:val="21"/>
                  <w:szCs w:val="22"/>
                </w:rPr>
                <w:t>Team Meeting</w:t>
              </w:r>
            </w:ins>
          </w:p>
          <w:p w14:paraId="6DB50003"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28" w:author="Qian Zhou" w:date="2016-12-15T09:50:00Z"/>
                <w:rFonts w:ascii="Arial" w:hAnsi="Arial" w:cs="Arial"/>
                <w:b w:val="0"/>
                <w:sz w:val="21"/>
                <w:szCs w:val="22"/>
              </w:rPr>
            </w:pPr>
            <w:ins w:id="2229" w:author="Qian Zhou" w:date="2016-12-15T09:50:00Z">
              <w:r w:rsidRPr="00A14C2D">
                <w:rPr>
                  <w:rFonts w:ascii="Arial" w:hAnsi="Arial" w:cs="Arial"/>
                  <w:b w:val="0"/>
                  <w:sz w:val="21"/>
                  <w:szCs w:val="22"/>
                </w:rPr>
                <w:t>(Created UML classes and discussed about system architecture)</w:t>
              </w:r>
            </w:ins>
          </w:p>
        </w:tc>
        <w:tc>
          <w:tcPr>
            <w:tcW w:w="1440" w:type="dxa"/>
          </w:tcPr>
          <w:p w14:paraId="53CE574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30" w:author="Qian Zhou" w:date="2016-12-15T09:50:00Z"/>
                <w:rFonts w:ascii="Arial" w:hAnsi="Arial" w:cs="Arial"/>
                <w:b w:val="0"/>
                <w:sz w:val="21"/>
                <w:szCs w:val="22"/>
              </w:rPr>
            </w:pPr>
          </w:p>
        </w:tc>
        <w:tc>
          <w:tcPr>
            <w:tcW w:w="1440" w:type="dxa"/>
          </w:tcPr>
          <w:p w14:paraId="2DF6DD4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31" w:author="Qian Zhou" w:date="2016-12-15T09:50:00Z"/>
                <w:rFonts w:ascii="Arial" w:hAnsi="Arial" w:cs="Arial"/>
                <w:b w:val="0"/>
                <w:sz w:val="21"/>
                <w:szCs w:val="22"/>
              </w:rPr>
            </w:pPr>
            <w:ins w:id="2232" w:author="Qian Zhou" w:date="2016-12-15T09:50:00Z">
              <w:r w:rsidRPr="00A14C2D">
                <w:rPr>
                  <w:rFonts w:ascii="Arial" w:hAnsi="Arial" w:cs="Arial"/>
                  <w:b w:val="0"/>
                  <w:sz w:val="21"/>
                  <w:szCs w:val="22"/>
                </w:rPr>
                <w:t xml:space="preserve">Worked with Mattsi on setting up the database. We implemented some functionality based on </w:t>
              </w:r>
              <w:r w:rsidRPr="00A14C2D">
                <w:rPr>
                  <w:rFonts w:ascii="Arial" w:hAnsi="Arial" w:cs="Arial"/>
                  <w:b w:val="0"/>
                  <w:sz w:val="21"/>
                  <w:szCs w:val="22"/>
                </w:rPr>
                <w:lastRenderedPageBreak/>
                <w:t>models from UML classes</w:t>
              </w:r>
            </w:ins>
          </w:p>
        </w:tc>
        <w:tc>
          <w:tcPr>
            <w:tcW w:w="1440" w:type="dxa"/>
          </w:tcPr>
          <w:p w14:paraId="729436F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33" w:author="Qian Zhou" w:date="2016-12-15T09:50:00Z"/>
                <w:rFonts w:ascii="Arial" w:hAnsi="Arial" w:cs="Arial"/>
                <w:b w:val="0"/>
                <w:sz w:val="21"/>
                <w:szCs w:val="22"/>
              </w:rPr>
            </w:pPr>
          </w:p>
        </w:tc>
        <w:tc>
          <w:tcPr>
            <w:tcW w:w="1440" w:type="dxa"/>
          </w:tcPr>
          <w:p w14:paraId="3B0CE4A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34" w:author="Qian Zhou" w:date="2016-12-15T09:50:00Z"/>
                <w:rFonts w:ascii="Arial" w:hAnsi="Arial" w:cs="Arial"/>
                <w:b w:val="0"/>
                <w:sz w:val="21"/>
                <w:szCs w:val="22"/>
              </w:rPr>
            </w:pPr>
          </w:p>
        </w:tc>
      </w:tr>
      <w:tr w:rsidR="00A14C2D" w:rsidRPr="00A14C2D" w14:paraId="50B67C43" w14:textId="77777777" w:rsidTr="00A4492F">
        <w:trPr>
          <w:ins w:id="2235" w:author="Qian Zhou" w:date="2016-12-15T09:50:00Z"/>
        </w:trPr>
        <w:tc>
          <w:tcPr>
            <w:cnfStyle w:val="001000000000" w:firstRow="0" w:lastRow="0" w:firstColumn="1" w:lastColumn="0" w:oddVBand="0" w:evenVBand="0" w:oddHBand="0" w:evenHBand="0" w:firstRowFirstColumn="0" w:firstRowLastColumn="0" w:lastRowFirstColumn="0" w:lastRowLastColumn="0"/>
            <w:tcW w:w="1075" w:type="dxa"/>
          </w:tcPr>
          <w:p w14:paraId="25A12C95" w14:textId="77777777" w:rsidR="00A14C2D" w:rsidRPr="00A14C2D" w:rsidRDefault="00A14C2D" w:rsidP="00A4492F">
            <w:pPr>
              <w:rPr>
                <w:ins w:id="2236" w:author="Qian Zhou" w:date="2016-12-15T09:50:00Z"/>
                <w:rFonts w:ascii="Arial" w:hAnsi="Arial" w:cs="Arial"/>
                <w:b/>
                <w:sz w:val="21"/>
                <w:szCs w:val="22"/>
              </w:rPr>
            </w:pPr>
            <w:ins w:id="2237" w:author="Qian Zhou" w:date="2016-12-15T09:50:00Z">
              <w:r w:rsidRPr="00A14C2D">
                <w:rPr>
                  <w:rFonts w:ascii="Arial" w:hAnsi="Arial" w:cs="Arial"/>
                  <w:b/>
                  <w:sz w:val="21"/>
                  <w:szCs w:val="22"/>
                </w:rPr>
                <w:t>21</w:t>
              </w:r>
              <w:r w:rsidRPr="00A14C2D">
                <w:rPr>
                  <w:rFonts w:ascii="Arial" w:hAnsi="Arial" w:cs="Arial"/>
                  <w:b/>
                  <w:sz w:val="21"/>
                  <w:szCs w:val="22"/>
                  <w:vertAlign w:val="superscript"/>
                </w:rPr>
                <w:t>st</w:t>
              </w:r>
              <w:r w:rsidRPr="00A14C2D">
                <w:rPr>
                  <w:rFonts w:ascii="Arial" w:hAnsi="Arial" w:cs="Arial"/>
                  <w:b/>
                  <w:sz w:val="21"/>
                  <w:szCs w:val="22"/>
                </w:rPr>
                <w:t xml:space="preserve"> Nov</w:t>
              </w:r>
            </w:ins>
          </w:p>
        </w:tc>
        <w:tc>
          <w:tcPr>
            <w:tcW w:w="1440" w:type="dxa"/>
          </w:tcPr>
          <w:p w14:paraId="333826F9"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38" w:author="Qian Zhou" w:date="2016-12-15T09:50:00Z"/>
                <w:rFonts w:ascii="Arial" w:hAnsi="Arial" w:cs="Arial"/>
                <w:b w:val="0"/>
                <w:sz w:val="21"/>
                <w:szCs w:val="22"/>
              </w:rPr>
            </w:pPr>
            <w:ins w:id="2239" w:author="Qian Zhou" w:date="2016-12-15T09:50:00Z">
              <w:r w:rsidRPr="00A14C2D">
                <w:rPr>
                  <w:rFonts w:ascii="Arial" w:hAnsi="Arial" w:cs="Arial"/>
                  <w:b w:val="0"/>
                  <w:sz w:val="21"/>
                  <w:szCs w:val="22"/>
                </w:rPr>
                <w:t>Team Meeting</w:t>
              </w:r>
            </w:ins>
          </w:p>
          <w:p w14:paraId="0C3BE5F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40" w:author="Qian Zhou" w:date="2016-12-15T09:50:00Z"/>
                <w:rFonts w:ascii="Arial" w:hAnsi="Arial" w:cs="Arial"/>
                <w:b w:val="0"/>
                <w:sz w:val="21"/>
                <w:szCs w:val="22"/>
              </w:rPr>
            </w:pPr>
            <w:ins w:id="2241" w:author="Qian Zhou" w:date="2016-12-15T09:50:00Z">
              <w:r w:rsidRPr="00A14C2D">
                <w:rPr>
                  <w:rFonts w:ascii="Arial" w:hAnsi="Arial" w:cs="Arial"/>
                  <w:b w:val="0"/>
                  <w:sz w:val="21"/>
                  <w:szCs w:val="22"/>
                </w:rPr>
                <w:t>(Completed the UML classes both in client and server)</w:t>
              </w:r>
            </w:ins>
          </w:p>
          <w:p w14:paraId="70F10CF7"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42" w:author="Qian Zhou" w:date="2016-12-15T09:50:00Z"/>
                <w:rFonts w:ascii="Arial" w:hAnsi="Arial" w:cs="Arial"/>
                <w:b w:val="0"/>
                <w:sz w:val="21"/>
                <w:szCs w:val="22"/>
              </w:rPr>
            </w:pPr>
            <w:ins w:id="2243" w:author="Qian Zhou" w:date="2016-12-15T09:50:00Z">
              <w:r w:rsidRPr="00A14C2D">
                <w:rPr>
                  <w:rFonts w:ascii="Arial" w:hAnsi="Arial" w:cs="Arial"/>
                  <w:b w:val="0"/>
                  <w:sz w:val="21"/>
                  <w:szCs w:val="22"/>
                </w:rPr>
                <w:t>(sprint 3)</w:t>
              </w:r>
            </w:ins>
          </w:p>
        </w:tc>
        <w:tc>
          <w:tcPr>
            <w:tcW w:w="1440" w:type="dxa"/>
          </w:tcPr>
          <w:p w14:paraId="6A8B455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44" w:author="Qian Zhou" w:date="2016-12-15T09:50:00Z"/>
                <w:rFonts w:ascii="Arial" w:hAnsi="Arial" w:cs="Arial"/>
                <w:b w:val="0"/>
                <w:sz w:val="21"/>
                <w:szCs w:val="22"/>
              </w:rPr>
            </w:pPr>
          </w:p>
        </w:tc>
        <w:tc>
          <w:tcPr>
            <w:tcW w:w="1440" w:type="dxa"/>
          </w:tcPr>
          <w:p w14:paraId="7BEFB367"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45" w:author="Qian Zhou" w:date="2016-12-15T09:50:00Z"/>
                <w:rFonts w:ascii="Arial" w:hAnsi="Arial" w:cs="Arial"/>
                <w:b w:val="0"/>
                <w:sz w:val="21"/>
                <w:szCs w:val="22"/>
              </w:rPr>
            </w:pPr>
            <w:ins w:id="2246" w:author="Qian Zhou" w:date="2016-12-15T09:50:00Z">
              <w:r w:rsidRPr="00A14C2D">
                <w:rPr>
                  <w:rFonts w:ascii="Arial" w:hAnsi="Arial" w:cs="Arial"/>
                  <w:b w:val="0"/>
                  <w:sz w:val="21"/>
                  <w:szCs w:val="22"/>
                </w:rPr>
                <w:t>Team Meeting</w:t>
              </w:r>
            </w:ins>
          </w:p>
          <w:p w14:paraId="35C27B57"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47" w:author="Qian Zhou" w:date="2016-12-15T09:50:00Z"/>
                <w:rFonts w:ascii="Arial" w:hAnsi="Arial" w:cs="Arial"/>
                <w:b w:val="0"/>
                <w:sz w:val="21"/>
                <w:szCs w:val="22"/>
              </w:rPr>
            </w:pPr>
            <w:ins w:id="2248" w:author="Qian Zhou" w:date="2016-12-15T09:50:00Z">
              <w:r w:rsidRPr="00A14C2D">
                <w:rPr>
                  <w:rFonts w:ascii="Arial" w:hAnsi="Arial" w:cs="Arial"/>
                  <w:b w:val="0"/>
                  <w:sz w:val="21"/>
                  <w:szCs w:val="22"/>
                </w:rPr>
                <w:t>(Reviewed all the documentation so far)</w:t>
              </w:r>
            </w:ins>
          </w:p>
        </w:tc>
        <w:tc>
          <w:tcPr>
            <w:tcW w:w="1440" w:type="dxa"/>
          </w:tcPr>
          <w:p w14:paraId="01029B7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49" w:author="Qian Zhou" w:date="2016-12-15T09:50:00Z"/>
                <w:rFonts w:ascii="Arial" w:hAnsi="Arial" w:cs="Arial"/>
                <w:b w:val="0"/>
                <w:sz w:val="21"/>
                <w:szCs w:val="22"/>
              </w:rPr>
            </w:pPr>
          </w:p>
        </w:tc>
        <w:tc>
          <w:tcPr>
            <w:tcW w:w="1440" w:type="dxa"/>
          </w:tcPr>
          <w:p w14:paraId="5C11E19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50" w:author="Qian Zhou" w:date="2016-12-15T09:50:00Z"/>
                <w:rFonts w:ascii="Arial" w:hAnsi="Arial" w:cs="Arial"/>
                <w:b w:val="0"/>
                <w:sz w:val="21"/>
                <w:szCs w:val="22"/>
              </w:rPr>
            </w:pPr>
          </w:p>
        </w:tc>
        <w:tc>
          <w:tcPr>
            <w:tcW w:w="1440" w:type="dxa"/>
          </w:tcPr>
          <w:p w14:paraId="3507554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51" w:author="Qian Zhou" w:date="2016-12-15T09:50:00Z"/>
                <w:rFonts w:ascii="Arial" w:hAnsi="Arial" w:cs="Arial"/>
                <w:b w:val="0"/>
                <w:sz w:val="21"/>
                <w:szCs w:val="22"/>
              </w:rPr>
            </w:pPr>
          </w:p>
        </w:tc>
        <w:tc>
          <w:tcPr>
            <w:tcW w:w="1440" w:type="dxa"/>
          </w:tcPr>
          <w:p w14:paraId="755ECB9F"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52" w:author="Qian Zhou" w:date="2016-12-15T09:50:00Z"/>
                <w:rFonts w:ascii="Arial" w:hAnsi="Arial" w:cs="Arial"/>
                <w:b w:val="0"/>
                <w:sz w:val="21"/>
                <w:szCs w:val="22"/>
              </w:rPr>
            </w:pPr>
            <w:ins w:id="2253" w:author="Qian Zhou" w:date="2016-12-15T09:50:00Z">
              <w:r w:rsidRPr="00A14C2D">
                <w:rPr>
                  <w:rFonts w:ascii="Arial" w:hAnsi="Arial" w:cs="Arial"/>
                  <w:b w:val="0"/>
                  <w:sz w:val="21"/>
                  <w:szCs w:val="22"/>
                </w:rPr>
                <w:t>Updated the requirement analysis and the use cases on our documents.</w:t>
              </w:r>
            </w:ins>
          </w:p>
        </w:tc>
      </w:tr>
      <w:tr w:rsidR="00A14C2D" w:rsidRPr="00A14C2D" w14:paraId="670B512F" w14:textId="77777777" w:rsidTr="00A4492F">
        <w:trPr>
          <w:cnfStyle w:val="000000100000" w:firstRow="0" w:lastRow="0" w:firstColumn="0" w:lastColumn="0" w:oddVBand="0" w:evenVBand="0" w:oddHBand="1" w:evenHBand="0" w:firstRowFirstColumn="0" w:firstRowLastColumn="0" w:lastRowFirstColumn="0" w:lastRowLastColumn="0"/>
          <w:ins w:id="2254" w:author="Qian Zhou" w:date="2016-12-15T09:50:00Z"/>
        </w:trPr>
        <w:tc>
          <w:tcPr>
            <w:cnfStyle w:val="001000000000" w:firstRow="0" w:lastRow="0" w:firstColumn="1" w:lastColumn="0" w:oddVBand="0" w:evenVBand="0" w:oddHBand="0" w:evenHBand="0" w:firstRowFirstColumn="0" w:firstRowLastColumn="0" w:lastRowFirstColumn="0" w:lastRowLastColumn="0"/>
            <w:tcW w:w="1075" w:type="dxa"/>
          </w:tcPr>
          <w:p w14:paraId="03C9E698" w14:textId="77777777" w:rsidR="00A14C2D" w:rsidRPr="00A14C2D" w:rsidRDefault="00A14C2D" w:rsidP="00A4492F">
            <w:pPr>
              <w:rPr>
                <w:ins w:id="2255" w:author="Qian Zhou" w:date="2016-12-15T09:50:00Z"/>
                <w:rFonts w:ascii="Arial" w:hAnsi="Arial" w:cs="Arial"/>
                <w:b/>
                <w:sz w:val="21"/>
                <w:szCs w:val="22"/>
              </w:rPr>
            </w:pPr>
            <w:ins w:id="2256" w:author="Qian Zhou" w:date="2016-12-15T09:50:00Z">
              <w:r w:rsidRPr="00A14C2D">
                <w:rPr>
                  <w:rFonts w:ascii="Arial" w:hAnsi="Arial" w:cs="Arial"/>
                  <w:b/>
                  <w:sz w:val="21"/>
                  <w:szCs w:val="22"/>
                </w:rPr>
                <w:t>28</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40" w:type="dxa"/>
          </w:tcPr>
          <w:p w14:paraId="739FF6EF"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57" w:author="Qian Zhou" w:date="2016-12-15T09:50:00Z"/>
                <w:rFonts w:ascii="Arial" w:hAnsi="Arial" w:cs="Arial"/>
                <w:b w:val="0"/>
                <w:sz w:val="21"/>
                <w:szCs w:val="22"/>
              </w:rPr>
            </w:pPr>
            <w:ins w:id="2258" w:author="Qian Zhou" w:date="2016-12-15T09:50:00Z">
              <w:r w:rsidRPr="00A14C2D">
                <w:rPr>
                  <w:rFonts w:ascii="Arial" w:hAnsi="Arial" w:cs="Arial"/>
                  <w:b w:val="0"/>
                  <w:sz w:val="21"/>
                  <w:szCs w:val="22"/>
                </w:rPr>
                <w:t>Team Meeting</w:t>
              </w:r>
            </w:ins>
          </w:p>
          <w:p w14:paraId="5AD124FC"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59" w:author="Qian Zhou" w:date="2016-12-15T09:50:00Z"/>
                <w:rFonts w:ascii="Arial" w:hAnsi="Arial" w:cs="Arial"/>
                <w:b w:val="0"/>
                <w:sz w:val="21"/>
                <w:szCs w:val="22"/>
              </w:rPr>
            </w:pPr>
            <w:ins w:id="2260" w:author="Qian Zhou" w:date="2016-12-15T09:50:00Z">
              <w:r w:rsidRPr="00A14C2D">
                <w:rPr>
                  <w:rFonts w:ascii="Arial" w:hAnsi="Arial" w:cs="Arial"/>
                  <w:b w:val="0"/>
                  <w:sz w:val="21"/>
                  <w:szCs w:val="22"/>
                </w:rPr>
                <w:t>(worked on a document about document style and code style conventions, created draft overview of our work so far, meeting with customer)</w:t>
              </w:r>
            </w:ins>
          </w:p>
          <w:p w14:paraId="2484C29F"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61" w:author="Qian Zhou" w:date="2016-12-15T09:50:00Z"/>
                <w:rFonts w:ascii="Arial" w:hAnsi="Arial" w:cs="Arial"/>
                <w:b w:val="0"/>
                <w:sz w:val="21"/>
                <w:szCs w:val="22"/>
              </w:rPr>
            </w:pPr>
            <w:ins w:id="2262" w:author="Qian Zhou" w:date="2016-12-15T09:50:00Z">
              <w:r w:rsidRPr="00A14C2D">
                <w:rPr>
                  <w:rFonts w:ascii="Arial" w:hAnsi="Arial" w:cs="Arial"/>
                  <w:b w:val="0"/>
                  <w:sz w:val="21"/>
                  <w:szCs w:val="22"/>
                </w:rPr>
                <w:t>(sprint 4)</w:t>
              </w:r>
            </w:ins>
          </w:p>
        </w:tc>
        <w:tc>
          <w:tcPr>
            <w:tcW w:w="1440" w:type="dxa"/>
          </w:tcPr>
          <w:p w14:paraId="142B16E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63" w:author="Qian Zhou" w:date="2016-12-15T09:50:00Z"/>
                <w:rFonts w:ascii="Arial" w:hAnsi="Arial" w:cs="Arial"/>
                <w:b w:val="0"/>
                <w:sz w:val="21"/>
                <w:szCs w:val="22"/>
              </w:rPr>
            </w:pPr>
            <w:ins w:id="2264" w:author="Qian Zhou" w:date="2016-12-15T09:50:00Z">
              <w:r w:rsidRPr="00A14C2D">
                <w:rPr>
                  <w:rFonts w:ascii="Arial" w:hAnsi="Arial" w:cs="Arial"/>
                  <w:b w:val="0"/>
                  <w:sz w:val="21"/>
                  <w:szCs w:val="22"/>
                </w:rPr>
                <w:t>Worked with Mattsi on the skeleton of web server’s framework.</w:t>
              </w:r>
            </w:ins>
          </w:p>
        </w:tc>
        <w:tc>
          <w:tcPr>
            <w:tcW w:w="1440" w:type="dxa"/>
          </w:tcPr>
          <w:p w14:paraId="541A0D7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65" w:author="Qian Zhou" w:date="2016-12-15T09:50:00Z"/>
                <w:rFonts w:ascii="Arial" w:hAnsi="Arial" w:cs="Arial"/>
                <w:b w:val="0"/>
                <w:sz w:val="21"/>
                <w:szCs w:val="22"/>
              </w:rPr>
            </w:pPr>
            <w:ins w:id="2266" w:author="Qian Zhou" w:date="2016-12-15T09:50:00Z">
              <w:r w:rsidRPr="00A14C2D">
                <w:rPr>
                  <w:rFonts w:ascii="Arial" w:hAnsi="Arial" w:cs="Arial"/>
                  <w:b w:val="0"/>
                  <w:sz w:val="21"/>
                  <w:szCs w:val="22"/>
                </w:rPr>
                <w:t>Team Meeting</w:t>
              </w:r>
            </w:ins>
          </w:p>
          <w:p w14:paraId="0683192D"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67" w:author="Qian Zhou" w:date="2016-12-15T09:50:00Z"/>
                <w:rFonts w:ascii="Arial" w:hAnsi="Arial" w:cs="Arial"/>
                <w:b w:val="0"/>
                <w:sz w:val="21"/>
                <w:szCs w:val="22"/>
              </w:rPr>
            </w:pPr>
            <w:ins w:id="2268" w:author="Qian Zhou" w:date="2016-12-15T09:50:00Z">
              <w:r w:rsidRPr="00A14C2D">
                <w:rPr>
                  <w:rFonts w:ascii="Arial" w:hAnsi="Arial" w:cs="Arial"/>
                  <w:b w:val="0"/>
                  <w:sz w:val="21"/>
                  <w:szCs w:val="22"/>
                </w:rPr>
                <w:t>(Worked with Xiao on database)</w:t>
              </w:r>
            </w:ins>
          </w:p>
        </w:tc>
        <w:tc>
          <w:tcPr>
            <w:tcW w:w="1440" w:type="dxa"/>
          </w:tcPr>
          <w:p w14:paraId="6E697463"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69" w:author="Qian Zhou" w:date="2016-12-15T09:50:00Z"/>
                <w:rFonts w:ascii="Arial" w:hAnsi="Arial" w:cs="Arial"/>
                <w:b w:val="0"/>
                <w:sz w:val="21"/>
                <w:szCs w:val="22"/>
              </w:rPr>
            </w:pPr>
            <w:ins w:id="2270" w:author="Qian Zhou" w:date="2016-12-15T09:50:00Z">
              <w:r w:rsidRPr="00A14C2D">
                <w:rPr>
                  <w:rFonts w:ascii="Arial" w:hAnsi="Arial" w:cs="Arial"/>
                  <w:b w:val="0"/>
                  <w:sz w:val="21"/>
                  <w:szCs w:val="22"/>
                </w:rPr>
                <w:t>Completed the database functionality.</w:t>
              </w:r>
            </w:ins>
          </w:p>
        </w:tc>
        <w:tc>
          <w:tcPr>
            <w:tcW w:w="1440" w:type="dxa"/>
          </w:tcPr>
          <w:p w14:paraId="5EA2FE23"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71" w:author="Qian Zhou" w:date="2016-12-15T09:50:00Z"/>
                <w:rFonts w:ascii="Arial" w:hAnsi="Arial" w:cs="Arial"/>
                <w:b w:val="0"/>
                <w:sz w:val="21"/>
                <w:szCs w:val="22"/>
              </w:rPr>
            </w:pPr>
            <w:ins w:id="2272" w:author="Qian Zhou" w:date="2016-12-15T09:50:00Z">
              <w:r w:rsidRPr="00A14C2D">
                <w:rPr>
                  <w:rFonts w:ascii="Arial" w:hAnsi="Arial" w:cs="Arial"/>
                  <w:b w:val="0"/>
                  <w:sz w:val="21"/>
                  <w:szCs w:val="22"/>
                </w:rPr>
                <w:t>Worked on rendering the dungeon’s map on web browser.</w:t>
              </w:r>
            </w:ins>
          </w:p>
        </w:tc>
        <w:tc>
          <w:tcPr>
            <w:tcW w:w="1440" w:type="dxa"/>
          </w:tcPr>
          <w:p w14:paraId="2DFC6E7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73" w:author="Qian Zhou" w:date="2016-12-15T09:50:00Z"/>
                <w:rFonts w:ascii="Arial" w:hAnsi="Arial" w:cs="Arial"/>
                <w:b w:val="0"/>
                <w:sz w:val="21"/>
                <w:szCs w:val="22"/>
              </w:rPr>
            </w:pPr>
            <w:ins w:id="2274" w:author="Qian Zhou" w:date="2016-12-15T09:50:00Z">
              <w:r w:rsidRPr="00A14C2D">
                <w:rPr>
                  <w:rFonts w:ascii="Arial" w:hAnsi="Arial" w:cs="Arial"/>
                  <w:b w:val="0"/>
                  <w:sz w:val="21"/>
                  <w:szCs w:val="22"/>
                </w:rPr>
                <w:t>Completed the rendering of dungeon’s map on web browser.</w:t>
              </w:r>
            </w:ins>
          </w:p>
        </w:tc>
        <w:tc>
          <w:tcPr>
            <w:tcW w:w="1440" w:type="dxa"/>
          </w:tcPr>
          <w:p w14:paraId="4825A3D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75" w:author="Qian Zhou" w:date="2016-12-15T09:50:00Z"/>
                <w:rFonts w:ascii="Arial" w:hAnsi="Arial" w:cs="Arial"/>
                <w:b w:val="0"/>
                <w:sz w:val="21"/>
                <w:szCs w:val="22"/>
              </w:rPr>
            </w:pPr>
          </w:p>
        </w:tc>
      </w:tr>
      <w:tr w:rsidR="00A14C2D" w:rsidRPr="00A14C2D" w14:paraId="116FA53B" w14:textId="77777777" w:rsidTr="00A4492F">
        <w:trPr>
          <w:ins w:id="2276" w:author="Qian Zhou" w:date="2016-12-15T09:50:00Z"/>
        </w:trPr>
        <w:tc>
          <w:tcPr>
            <w:cnfStyle w:val="001000000000" w:firstRow="0" w:lastRow="0" w:firstColumn="1" w:lastColumn="0" w:oddVBand="0" w:evenVBand="0" w:oddHBand="0" w:evenHBand="0" w:firstRowFirstColumn="0" w:firstRowLastColumn="0" w:lastRowFirstColumn="0" w:lastRowLastColumn="0"/>
            <w:tcW w:w="1075" w:type="dxa"/>
          </w:tcPr>
          <w:p w14:paraId="38366F5C" w14:textId="77777777" w:rsidR="00A14C2D" w:rsidRPr="00A14C2D" w:rsidRDefault="00A14C2D" w:rsidP="00A4492F">
            <w:pPr>
              <w:rPr>
                <w:ins w:id="2277" w:author="Qian Zhou" w:date="2016-12-15T09:50:00Z"/>
                <w:rFonts w:ascii="Arial" w:hAnsi="Arial" w:cs="Arial"/>
                <w:b/>
                <w:sz w:val="21"/>
                <w:szCs w:val="22"/>
              </w:rPr>
            </w:pPr>
            <w:ins w:id="2278" w:author="Qian Zhou" w:date="2016-12-15T09:50:00Z">
              <w:r w:rsidRPr="00A14C2D">
                <w:rPr>
                  <w:rFonts w:ascii="Arial" w:hAnsi="Arial" w:cs="Arial"/>
                  <w:b/>
                  <w:sz w:val="21"/>
                  <w:szCs w:val="22"/>
                </w:rPr>
                <w:t>5</w:t>
              </w:r>
              <w:r w:rsidRPr="00A14C2D">
                <w:rPr>
                  <w:rFonts w:ascii="Arial" w:hAnsi="Arial" w:cs="Arial"/>
                  <w:b/>
                  <w:sz w:val="21"/>
                  <w:szCs w:val="22"/>
                  <w:vertAlign w:val="superscript"/>
                </w:rPr>
                <w:t>th</w:t>
              </w:r>
              <w:r w:rsidRPr="00A14C2D">
                <w:rPr>
                  <w:rFonts w:ascii="Arial" w:hAnsi="Arial" w:cs="Arial"/>
                  <w:b/>
                  <w:sz w:val="21"/>
                  <w:szCs w:val="22"/>
                </w:rPr>
                <w:t xml:space="preserve"> Dec</w:t>
              </w:r>
            </w:ins>
          </w:p>
        </w:tc>
        <w:tc>
          <w:tcPr>
            <w:tcW w:w="1440" w:type="dxa"/>
          </w:tcPr>
          <w:p w14:paraId="1B5AFCD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79" w:author="Qian Zhou" w:date="2016-12-15T09:50:00Z"/>
                <w:rFonts w:ascii="Arial" w:hAnsi="Arial" w:cs="Arial"/>
                <w:b w:val="0"/>
                <w:sz w:val="21"/>
                <w:szCs w:val="22"/>
              </w:rPr>
            </w:pPr>
            <w:ins w:id="2280" w:author="Qian Zhou" w:date="2016-12-15T09:50:00Z">
              <w:r w:rsidRPr="00A14C2D">
                <w:rPr>
                  <w:rFonts w:ascii="Arial" w:hAnsi="Arial" w:cs="Arial"/>
                  <w:b w:val="0"/>
                  <w:sz w:val="21"/>
                  <w:szCs w:val="22"/>
                </w:rPr>
                <w:t>Team Meeting</w:t>
              </w:r>
            </w:ins>
          </w:p>
          <w:p w14:paraId="0CA32EA2"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81" w:author="Qian Zhou" w:date="2016-12-15T09:50:00Z"/>
                <w:rFonts w:ascii="Arial" w:hAnsi="Arial" w:cs="Arial"/>
                <w:b w:val="0"/>
                <w:sz w:val="21"/>
                <w:szCs w:val="22"/>
              </w:rPr>
            </w:pPr>
            <w:ins w:id="2282" w:author="Qian Zhou" w:date="2016-12-15T09:50:00Z">
              <w:r w:rsidRPr="00A14C2D">
                <w:rPr>
                  <w:rFonts w:ascii="Arial" w:hAnsi="Arial" w:cs="Arial"/>
                  <w:b w:val="0"/>
                  <w:sz w:val="21"/>
                  <w:szCs w:val="22"/>
                </w:rPr>
                <w:t>(Meeting with Julian to discuss our progress)</w:t>
              </w:r>
            </w:ins>
          </w:p>
          <w:p w14:paraId="6B40C4D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83" w:author="Qian Zhou" w:date="2016-12-15T09:50:00Z"/>
                <w:rFonts w:ascii="Arial" w:hAnsi="Arial" w:cs="Arial"/>
                <w:b w:val="0"/>
                <w:sz w:val="21"/>
                <w:szCs w:val="22"/>
              </w:rPr>
            </w:pPr>
            <w:ins w:id="2284" w:author="Qian Zhou" w:date="2016-12-15T09:50:00Z">
              <w:r w:rsidRPr="00A14C2D">
                <w:rPr>
                  <w:rFonts w:ascii="Arial" w:hAnsi="Arial" w:cs="Arial"/>
                  <w:b w:val="0"/>
                  <w:sz w:val="21"/>
                  <w:szCs w:val="22"/>
                </w:rPr>
                <w:t>(sprint 5)</w:t>
              </w:r>
            </w:ins>
          </w:p>
        </w:tc>
        <w:tc>
          <w:tcPr>
            <w:tcW w:w="1440" w:type="dxa"/>
          </w:tcPr>
          <w:p w14:paraId="2ECCF4C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85" w:author="Qian Zhou" w:date="2016-12-15T09:50:00Z"/>
                <w:rFonts w:ascii="Arial" w:hAnsi="Arial" w:cs="Arial"/>
                <w:b w:val="0"/>
                <w:sz w:val="21"/>
                <w:szCs w:val="22"/>
              </w:rPr>
            </w:pPr>
            <w:ins w:id="2286" w:author="Qian Zhou" w:date="2016-12-15T09:50:00Z">
              <w:r w:rsidRPr="00A14C2D">
                <w:rPr>
                  <w:rFonts w:ascii="Arial" w:hAnsi="Arial" w:cs="Arial"/>
                  <w:b w:val="0"/>
                  <w:sz w:val="21"/>
                  <w:szCs w:val="22"/>
                </w:rPr>
                <w:t>Worked on Character model.</w:t>
              </w:r>
            </w:ins>
          </w:p>
        </w:tc>
        <w:tc>
          <w:tcPr>
            <w:tcW w:w="1440" w:type="dxa"/>
          </w:tcPr>
          <w:p w14:paraId="07D658DF"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87" w:author="Qian Zhou" w:date="2016-12-15T09:50:00Z"/>
                <w:rFonts w:ascii="Arial" w:hAnsi="Arial" w:cs="Arial"/>
                <w:b w:val="0"/>
                <w:sz w:val="21"/>
                <w:szCs w:val="22"/>
              </w:rPr>
            </w:pPr>
            <w:ins w:id="2288" w:author="Qian Zhou" w:date="2016-12-15T09:50:00Z">
              <w:r w:rsidRPr="00A14C2D">
                <w:rPr>
                  <w:rFonts w:ascii="Arial" w:hAnsi="Arial" w:cs="Arial"/>
                  <w:b w:val="0"/>
                  <w:sz w:val="21"/>
                  <w:szCs w:val="22"/>
                </w:rPr>
                <w:t>Worked with Qian on Visibility on the server-side.</w:t>
              </w:r>
            </w:ins>
          </w:p>
        </w:tc>
        <w:tc>
          <w:tcPr>
            <w:tcW w:w="1440" w:type="dxa"/>
          </w:tcPr>
          <w:p w14:paraId="451C24CC"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89" w:author="Qian Zhou" w:date="2016-12-15T09:50:00Z"/>
                <w:rFonts w:ascii="Arial" w:hAnsi="Arial" w:cs="Arial"/>
                <w:b w:val="0"/>
                <w:sz w:val="21"/>
                <w:szCs w:val="22"/>
              </w:rPr>
            </w:pPr>
            <w:ins w:id="2290" w:author="Qian Zhou" w:date="2016-12-15T09:50:00Z">
              <w:r w:rsidRPr="00A14C2D">
                <w:rPr>
                  <w:rFonts w:ascii="Arial" w:hAnsi="Arial" w:cs="Arial"/>
                  <w:b w:val="0"/>
                  <w:sz w:val="21"/>
                  <w:szCs w:val="22"/>
                </w:rPr>
                <w:t>Completed the Visibility service to meet unit tests requirements.</w:t>
              </w:r>
            </w:ins>
          </w:p>
        </w:tc>
        <w:tc>
          <w:tcPr>
            <w:tcW w:w="1440" w:type="dxa"/>
          </w:tcPr>
          <w:p w14:paraId="63BC926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91" w:author="Qian Zhou" w:date="2016-12-15T09:50:00Z"/>
                <w:rFonts w:ascii="Arial" w:hAnsi="Arial" w:cs="Arial"/>
                <w:b w:val="0"/>
                <w:sz w:val="21"/>
                <w:szCs w:val="22"/>
              </w:rPr>
            </w:pPr>
          </w:p>
        </w:tc>
        <w:tc>
          <w:tcPr>
            <w:tcW w:w="1440" w:type="dxa"/>
          </w:tcPr>
          <w:p w14:paraId="54487F22"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92" w:author="Qian Zhou" w:date="2016-12-15T09:50:00Z"/>
                <w:rFonts w:ascii="Arial" w:hAnsi="Arial" w:cs="Arial"/>
                <w:b w:val="0"/>
                <w:sz w:val="21"/>
                <w:szCs w:val="22"/>
              </w:rPr>
            </w:pPr>
          </w:p>
        </w:tc>
        <w:tc>
          <w:tcPr>
            <w:tcW w:w="1440" w:type="dxa"/>
          </w:tcPr>
          <w:p w14:paraId="7C422AC4"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293" w:author="Qian Zhou" w:date="2016-12-15T09:50:00Z"/>
                <w:rFonts w:ascii="Arial" w:hAnsi="Arial" w:cs="Arial"/>
                <w:b w:val="0"/>
                <w:sz w:val="21"/>
                <w:szCs w:val="22"/>
              </w:rPr>
            </w:pPr>
            <w:ins w:id="2294" w:author="Qian Zhou" w:date="2016-12-15T09:50:00Z">
              <w:r w:rsidRPr="00A14C2D">
                <w:rPr>
                  <w:rFonts w:ascii="Arial" w:hAnsi="Arial" w:cs="Arial"/>
                  <w:b w:val="0"/>
                  <w:sz w:val="21"/>
                  <w:szCs w:val="22"/>
                </w:rPr>
                <w:t xml:space="preserve">Worked with Arya on Movement service. </w:t>
              </w:r>
            </w:ins>
          </w:p>
        </w:tc>
      </w:tr>
      <w:tr w:rsidR="00A14C2D" w:rsidRPr="00A14C2D" w14:paraId="5839DA0B" w14:textId="77777777" w:rsidTr="00A4492F">
        <w:trPr>
          <w:cnfStyle w:val="000000100000" w:firstRow="0" w:lastRow="0" w:firstColumn="0" w:lastColumn="0" w:oddVBand="0" w:evenVBand="0" w:oddHBand="1" w:evenHBand="0" w:firstRowFirstColumn="0" w:firstRowLastColumn="0" w:lastRowFirstColumn="0" w:lastRowLastColumn="0"/>
          <w:ins w:id="2295" w:author="Qian Zhou" w:date="2016-12-15T09:50:00Z"/>
        </w:trPr>
        <w:tc>
          <w:tcPr>
            <w:cnfStyle w:val="001000000000" w:firstRow="0" w:lastRow="0" w:firstColumn="1" w:lastColumn="0" w:oddVBand="0" w:evenVBand="0" w:oddHBand="0" w:evenHBand="0" w:firstRowFirstColumn="0" w:firstRowLastColumn="0" w:lastRowFirstColumn="0" w:lastRowLastColumn="0"/>
            <w:tcW w:w="1075" w:type="dxa"/>
          </w:tcPr>
          <w:p w14:paraId="03227E03" w14:textId="77777777" w:rsidR="00A14C2D" w:rsidRPr="00A14C2D" w:rsidRDefault="00A14C2D" w:rsidP="00A4492F">
            <w:pPr>
              <w:rPr>
                <w:ins w:id="2296" w:author="Qian Zhou" w:date="2016-12-15T09:50:00Z"/>
                <w:rFonts w:ascii="Arial" w:hAnsi="Arial" w:cs="Arial"/>
                <w:b/>
                <w:sz w:val="21"/>
                <w:szCs w:val="22"/>
              </w:rPr>
            </w:pPr>
            <w:ins w:id="2297" w:author="Qian Zhou" w:date="2016-12-15T09:50:00Z">
              <w:r w:rsidRPr="00A14C2D">
                <w:rPr>
                  <w:rFonts w:ascii="Arial" w:hAnsi="Arial" w:cs="Arial"/>
                  <w:b/>
                  <w:sz w:val="21"/>
                  <w:szCs w:val="22"/>
                </w:rPr>
                <w:t>12</w:t>
              </w:r>
              <w:r w:rsidRPr="00A14C2D">
                <w:rPr>
                  <w:rFonts w:ascii="Arial" w:hAnsi="Arial" w:cs="Arial"/>
                  <w:b/>
                  <w:sz w:val="21"/>
                  <w:szCs w:val="22"/>
                  <w:vertAlign w:val="superscript"/>
                </w:rPr>
                <w:t>th</w:t>
              </w:r>
              <w:r w:rsidRPr="00A14C2D">
                <w:rPr>
                  <w:rFonts w:ascii="Arial" w:hAnsi="Arial" w:cs="Arial"/>
                  <w:b/>
                  <w:sz w:val="21"/>
                  <w:szCs w:val="22"/>
                </w:rPr>
                <w:t xml:space="preserve"> Dec</w:t>
              </w:r>
            </w:ins>
          </w:p>
        </w:tc>
        <w:tc>
          <w:tcPr>
            <w:tcW w:w="1440" w:type="dxa"/>
          </w:tcPr>
          <w:p w14:paraId="5D48E7B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298" w:author="Qian Zhou" w:date="2016-12-15T09:50:00Z"/>
                <w:rFonts w:ascii="Arial" w:hAnsi="Arial" w:cs="Arial"/>
                <w:b w:val="0"/>
                <w:sz w:val="21"/>
                <w:szCs w:val="22"/>
              </w:rPr>
            </w:pPr>
            <w:ins w:id="2299" w:author="Qian Zhou" w:date="2016-12-15T09:50:00Z">
              <w:r w:rsidRPr="00A14C2D">
                <w:rPr>
                  <w:rFonts w:ascii="Arial" w:hAnsi="Arial" w:cs="Arial"/>
                  <w:b w:val="0"/>
                  <w:sz w:val="21"/>
                  <w:szCs w:val="22"/>
                </w:rPr>
                <w:t>Added coin collection functionality on movement service. Worked on movement on client side. Updated documentation.</w:t>
              </w:r>
              <w:r w:rsidRPr="00A14C2D">
                <w:rPr>
                  <w:rFonts w:ascii="Arial" w:hAnsi="Arial" w:cs="Arial"/>
                  <w:b w:val="0"/>
                  <w:sz w:val="21"/>
                  <w:szCs w:val="22"/>
                  <w:lang w:eastAsia="zh-CN"/>
                </w:rPr>
                <w:t xml:space="preserve"> </w:t>
              </w:r>
              <w:r w:rsidRPr="00A14C2D">
                <w:rPr>
                  <w:rFonts w:ascii="Arial" w:hAnsi="Arial" w:cs="Arial"/>
                  <w:b w:val="0"/>
                  <w:sz w:val="21"/>
                  <w:szCs w:val="22"/>
                </w:rPr>
                <w:t>Team Meeting (with Julian to show him our playable demo).</w:t>
              </w:r>
            </w:ins>
          </w:p>
          <w:p w14:paraId="50ED70C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00" w:author="Qian Zhou" w:date="2016-12-15T09:50:00Z"/>
                <w:rFonts w:ascii="Arial" w:hAnsi="Arial" w:cs="Arial"/>
                <w:b w:val="0"/>
                <w:sz w:val="21"/>
                <w:szCs w:val="22"/>
              </w:rPr>
            </w:pPr>
            <w:ins w:id="2301" w:author="Qian Zhou" w:date="2016-12-15T09:50:00Z">
              <w:r w:rsidRPr="00A14C2D">
                <w:rPr>
                  <w:rFonts w:ascii="Arial" w:hAnsi="Arial" w:cs="Arial"/>
                  <w:b w:val="0"/>
                  <w:sz w:val="21"/>
                  <w:szCs w:val="22"/>
                </w:rPr>
                <w:t>(sprint 6)</w:t>
              </w:r>
            </w:ins>
          </w:p>
        </w:tc>
        <w:tc>
          <w:tcPr>
            <w:tcW w:w="1440" w:type="dxa"/>
          </w:tcPr>
          <w:p w14:paraId="400B8BD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02" w:author="Qian Zhou" w:date="2016-12-15T09:50:00Z"/>
                <w:rFonts w:ascii="Arial" w:hAnsi="Arial" w:cs="Arial"/>
                <w:b w:val="0"/>
                <w:sz w:val="21"/>
                <w:szCs w:val="22"/>
              </w:rPr>
            </w:pPr>
          </w:p>
        </w:tc>
        <w:tc>
          <w:tcPr>
            <w:tcW w:w="1440" w:type="dxa"/>
          </w:tcPr>
          <w:p w14:paraId="16003D8D"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03" w:author="Qian Zhou" w:date="2016-12-15T09:50:00Z"/>
                <w:rFonts w:ascii="Arial" w:hAnsi="Arial" w:cs="Arial"/>
                <w:b w:val="0"/>
                <w:sz w:val="21"/>
                <w:szCs w:val="22"/>
              </w:rPr>
            </w:pPr>
          </w:p>
        </w:tc>
        <w:tc>
          <w:tcPr>
            <w:tcW w:w="1440" w:type="dxa"/>
          </w:tcPr>
          <w:p w14:paraId="2246158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04" w:author="Qian Zhou" w:date="2016-12-15T09:50:00Z"/>
                <w:rFonts w:ascii="Arial" w:hAnsi="Arial" w:cs="Arial"/>
                <w:b w:val="0"/>
                <w:sz w:val="21"/>
                <w:szCs w:val="22"/>
              </w:rPr>
            </w:pPr>
          </w:p>
        </w:tc>
        <w:tc>
          <w:tcPr>
            <w:tcW w:w="1440" w:type="dxa"/>
          </w:tcPr>
          <w:p w14:paraId="75B4A49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05" w:author="Qian Zhou" w:date="2016-12-15T09:50:00Z"/>
                <w:rFonts w:ascii="Arial" w:hAnsi="Arial" w:cs="Arial"/>
                <w:b w:val="0"/>
                <w:sz w:val="21"/>
                <w:szCs w:val="22"/>
              </w:rPr>
            </w:pPr>
          </w:p>
        </w:tc>
        <w:tc>
          <w:tcPr>
            <w:tcW w:w="1440" w:type="dxa"/>
            <w:shd w:val="clear" w:color="auto" w:fill="0F243E" w:themeFill="text2" w:themeFillShade="80"/>
          </w:tcPr>
          <w:p w14:paraId="2E1A6EA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06" w:author="Qian Zhou" w:date="2016-12-15T09:50:00Z"/>
                <w:rFonts w:ascii="Arial" w:hAnsi="Arial" w:cs="Arial"/>
                <w:b w:val="0"/>
                <w:sz w:val="21"/>
                <w:szCs w:val="22"/>
              </w:rPr>
            </w:pPr>
          </w:p>
        </w:tc>
        <w:tc>
          <w:tcPr>
            <w:tcW w:w="1440" w:type="dxa"/>
            <w:shd w:val="clear" w:color="auto" w:fill="0F243E" w:themeFill="text2" w:themeFillShade="80"/>
          </w:tcPr>
          <w:p w14:paraId="4713A8A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07" w:author="Qian Zhou" w:date="2016-12-15T09:50:00Z"/>
                <w:rFonts w:ascii="Arial" w:hAnsi="Arial" w:cs="Arial"/>
                <w:b w:val="0"/>
                <w:sz w:val="21"/>
                <w:szCs w:val="22"/>
              </w:rPr>
            </w:pPr>
          </w:p>
        </w:tc>
      </w:tr>
    </w:tbl>
    <w:p w14:paraId="3E6ECDDC" w14:textId="77777777" w:rsidR="00A14C2D" w:rsidRPr="00A14C2D" w:rsidRDefault="00A14C2D" w:rsidP="00A14C2D">
      <w:pPr>
        <w:rPr>
          <w:ins w:id="2308" w:author="Qian Zhou" w:date="2016-12-15T09:50:00Z"/>
          <w:rFonts w:ascii="Arial" w:hAnsi="Arial" w:cs="Arial"/>
          <w:sz w:val="21"/>
          <w:szCs w:val="22"/>
        </w:rPr>
      </w:pPr>
      <w:ins w:id="2309" w:author="Qian Zhou" w:date="2016-12-15T09:50:00Z">
        <w:r w:rsidRPr="00A14C2D">
          <w:rPr>
            <w:rFonts w:ascii="Arial" w:hAnsi="Arial" w:cs="Arial"/>
            <w:sz w:val="21"/>
            <w:szCs w:val="22"/>
          </w:rPr>
          <w:t>Selin:</w:t>
        </w:r>
      </w:ins>
    </w:p>
    <w:tbl>
      <w:tblPr>
        <w:tblStyle w:val="GridTable5Dark-Accent2"/>
        <w:tblW w:w="11125" w:type="dxa"/>
        <w:tblLayout w:type="fixed"/>
        <w:tblLook w:val="04A0" w:firstRow="1" w:lastRow="0" w:firstColumn="1" w:lastColumn="0" w:noHBand="0" w:noVBand="1"/>
      </w:tblPr>
      <w:tblGrid>
        <w:gridCol w:w="1045"/>
        <w:gridCol w:w="1470"/>
        <w:gridCol w:w="1470"/>
        <w:gridCol w:w="1470"/>
        <w:gridCol w:w="1365"/>
        <w:gridCol w:w="1470"/>
        <w:gridCol w:w="1470"/>
        <w:gridCol w:w="1365"/>
      </w:tblGrid>
      <w:tr w:rsidR="00A14C2D" w:rsidRPr="00A14C2D" w14:paraId="7834AB35" w14:textId="77777777" w:rsidTr="00A4492F">
        <w:trPr>
          <w:cnfStyle w:val="100000000000" w:firstRow="1" w:lastRow="0" w:firstColumn="0" w:lastColumn="0" w:oddVBand="0" w:evenVBand="0" w:oddHBand="0" w:evenHBand="0" w:firstRowFirstColumn="0" w:firstRowLastColumn="0" w:lastRowFirstColumn="0" w:lastRowLastColumn="0"/>
          <w:ins w:id="2310"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3BDC400C" w14:textId="77777777" w:rsidR="00A14C2D" w:rsidRPr="00A14C2D" w:rsidRDefault="00A14C2D" w:rsidP="00A4492F">
            <w:pPr>
              <w:jc w:val="center"/>
              <w:rPr>
                <w:ins w:id="2311" w:author="Qian Zhou" w:date="2016-12-15T09:50:00Z"/>
                <w:rFonts w:ascii="Arial" w:hAnsi="Arial" w:cs="Arial"/>
                <w:b/>
                <w:sz w:val="21"/>
                <w:szCs w:val="22"/>
              </w:rPr>
            </w:pPr>
            <w:ins w:id="2312" w:author="Qian Zhou" w:date="2016-12-15T09:50:00Z">
              <w:r w:rsidRPr="00A14C2D">
                <w:rPr>
                  <w:rFonts w:ascii="Arial" w:hAnsi="Arial" w:cs="Arial"/>
                  <w:b/>
                  <w:sz w:val="21"/>
                  <w:szCs w:val="22"/>
                </w:rPr>
                <w:t>Date</w:t>
              </w:r>
            </w:ins>
          </w:p>
        </w:tc>
        <w:tc>
          <w:tcPr>
            <w:tcW w:w="1470" w:type="dxa"/>
          </w:tcPr>
          <w:p w14:paraId="0B91DF02"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313" w:author="Qian Zhou" w:date="2016-12-15T09:50:00Z"/>
                <w:rFonts w:ascii="Arial" w:hAnsi="Arial" w:cs="Arial"/>
                <w:b/>
                <w:sz w:val="21"/>
                <w:szCs w:val="22"/>
              </w:rPr>
            </w:pPr>
            <w:ins w:id="2314" w:author="Qian Zhou" w:date="2016-12-15T09:50:00Z">
              <w:r w:rsidRPr="00A14C2D">
                <w:rPr>
                  <w:rFonts w:ascii="Arial" w:hAnsi="Arial" w:cs="Arial"/>
                  <w:b/>
                  <w:sz w:val="21"/>
                  <w:szCs w:val="22"/>
                </w:rPr>
                <w:t>Monday</w:t>
              </w:r>
            </w:ins>
          </w:p>
        </w:tc>
        <w:tc>
          <w:tcPr>
            <w:tcW w:w="1470" w:type="dxa"/>
          </w:tcPr>
          <w:p w14:paraId="7625109D"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315" w:author="Qian Zhou" w:date="2016-12-15T09:50:00Z"/>
                <w:rFonts w:ascii="Arial" w:hAnsi="Arial" w:cs="Arial"/>
                <w:b/>
                <w:sz w:val="21"/>
                <w:szCs w:val="22"/>
              </w:rPr>
            </w:pPr>
            <w:ins w:id="2316" w:author="Qian Zhou" w:date="2016-12-15T09:50:00Z">
              <w:r w:rsidRPr="00A14C2D">
                <w:rPr>
                  <w:rFonts w:ascii="Arial" w:hAnsi="Arial" w:cs="Arial"/>
                  <w:b/>
                  <w:sz w:val="21"/>
                  <w:szCs w:val="22"/>
                </w:rPr>
                <w:t>Tuesday</w:t>
              </w:r>
            </w:ins>
          </w:p>
        </w:tc>
        <w:tc>
          <w:tcPr>
            <w:tcW w:w="1470" w:type="dxa"/>
          </w:tcPr>
          <w:p w14:paraId="06FB3C6B"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317" w:author="Qian Zhou" w:date="2016-12-15T09:50:00Z"/>
                <w:rFonts w:ascii="Arial" w:hAnsi="Arial" w:cs="Arial"/>
                <w:b/>
                <w:sz w:val="21"/>
                <w:szCs w:val="22"/>
              </w:rPr>
            </w:pPr>
            <w:ins w:id="2318" w:author="Qian Zhou" w:date="2016-12-15T09:50:00Z">
              <w:r w:rsidRPr="00A14C2D">
                <w:rPr>
                  <w:rFonts w:ascii="Arial" w:hAnsi="Arial" w:cs="Arial"/>
                  <w:b/>
                  <w:sz w:val="21"/>
                  <w:szCs w:val="22"/>
                </w:rPr>
                <w:t>Wednesday</w:t>
              </w:r>
            </w:ins>
          </w:p>
        </w:tc>
        <w:tc>
          <w:tcPr>
            <w:tcW w:w="1365" w:type="dxa"/>
          </w:tcPr>
          <w:p w14:paraId="6F497F34"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319" w:author="Qian Zhou" w:date="2016-12-15T09:50:00Z"/>
                <w:rFonts w:ascii="Arial" w:hAnsi="Arial" w:cs="Arial"/>
                <w:b/>
                <w:sz w:val="21"/>
                <w:szCs w:val="22"/>
              </w:rPr>
            </w:pPr>
            <w:ins w:id="2320" w:author="Qian Zhou" w:date="2016-12-15T09:50:00Z">
              <w:r w:rsidRPr="00A14C2D">
                <w:rPr>
                  <w:rFonts w:ascii="Arial" w:hAnsi="Arial" w:cs="Arial"/>
                  <w:b/>
                  <w:sz w:val="21"/>
                  <w:szCs w:val="22"/>
                </w:rPr>
                <w:t>Thursday</w:t>
              </w:r>
            </w:ins>
          </w:p>
        </w:tc>
        <w:tc>
          <w:tcPr>
            <w:tcW w:w="1470" w:type="dxa"/>
          </w:tcPr>
          <w:p w14:paraId="71A1DFC7"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321" w:author="Qian Zhou" w:date="2016-12-15T09:50:00Z"/>
                <w:rFonts w:ascii="Arial" w:hAnsi="Arial" w:cs="Arial"/>
                <w:b/>
                <w:sz w:val="21"/>
                <w:szCs w:val="22"/>
              </w:rPr>
            </w:pPr>
            <w:ins w:id="2322" w:author="Qian Zhou" w:date="2016-12-15T09:50:00Z">
              <w:r w:rsidRPr="00A14C2D">
                <w:rPr>
                  <w:rFonts w:ascii="Arial" w:hAnsi="Arial" w:cs="Arial"/>
                  <w:b/>
                  <w:sz w:val="21"/>
                  <w:szCs w:val="22"/>
                </w:rPr>
                <w:t>Friday</w:t>
              </w:r>
            </w:ins>
          </w:p>
        </w:tc>
        <w:tc>
          <w:tcPr>
            <w:tcW w:w="1470" w:type="dxa"/>
          </w:tcPr>
          <w:p w14:paraId="6A12D917"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323" w:author="Qian Zhou" w:date="2016-12-15T09:50:00Z"/>
                <w:rFonts w:ascii="Arial" w:hAnsi="Arial" w:cs="Arial"/>
                <w:b/>
                <w:sz w:val="21"/>
                <w:szCs w:val="22"/>
              </w:rPr>
            </w:pPr>
            <w:ins w:id="2324" w:author="Qian Zhou" w:date="2016-12-15T09:50:00Z">
              <w:r w:rsidRPr="00A14C2D">
                <w:rPr>
                  <w:rFonts w:ascii="Arial" w:hAnsi="Arial" w:cs="Arial"/>
                  <w:b/>
                  <w:sz w:val="21"/>
                  <w:szCs w:val="22"/>
                </w:rPr>
                <w:t>Saturday</w:t>
              </w:r>
            </w:ins>
          </w:p>
        </w:tc>
        <w:tc>
          <w:tcPr>
            <w:tcW w:w="1365" w:type="dxa"/>
          </w:tcPr>
          <w:p w14:paraId="701F34AC"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325" w:author="Qian Zhou" w:date="2016-12-15T09:50:00Z"/>
                <w:rFonts w:ascii="Arial" w:hAnsi="Arial" w:cs="Arial"/>
                <w:b/>
                <w:sz w:val="21"/>
                <w:szCs w:val="22"/>
              </w:rPr>
            </w:pPr>
            <w:ins w:id="2326" w:author="Qian Zhou" w:date="2016-12-15T09:50:00Z">
              <w:r w:rsidRPr="00A14C2D">
                <w:rPr>
                  <w:rFonts w:ascii="Arial" w:hAnsi="Arial" w:cs="Arial"/>
                  <w:b/>
                  <w:sz w:val="21"/>
                  <w:szCs w:val="22"/>
                </w:rPr>
                <w:t>Sunday</w:t>
              </w:r>
            </w:ins>
          </w:p>
        </w:tc>
      </w:tr>
      <w:tr w:rsidR="00A14C2D" w:rsidRPr="00A14C2D" w14:paraId="433E4AD1" w14:textId="77777777" w:rsidTr="00A4492F">
        <w:trPr>
          <w:cnfStyle w:val="000000100000" w:firstRow="0" w:lastRow="0" w:firstColumn="0" w:lastColumn="0" w:oddVBand="0" w:evenVBand="0" w:oddHBand="1" w:evenHBand="0" w:firstRowFirstColumn="0" w:firstRowLastColumn="0" w:lastRowFirstColumn="0" w:lastRowLastColumn="0"/>
          <w:ins w:id="2327"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179912DB" w14:textId="77777777" w:rsidR="00A14C2D" w:rsidRPr="00A14C2D" w:rsidRDefault="00A14C2D" w:rsidP="00A4492F">
            <w:pPr>
              <w:jc w:val="center"/>
              <w:rPr>
                <w:ins w:id="2328" w:author="Qian Zhou" w:date="2016-12-15T09:50:00Z"/>
                <w:rFonts w:ascii="Arial" w:hAnsi="Arial" w:cs="Arial"/>
                <w:b/>
                <w:sz w:val="21"/>
                <w:szCs w:val="22"/>
              </w:rPr>
            </w:pPr>
            <w:ins w:id="2329" w:author="Qian Zhou" w:date="2016-12-15T09:50:00Z">
              <w:r w:rsidRPr="00A14C2D">
                <w:rPr>
                  <w:rFonts w:ascii="Arial" w:hAnsi="Arial" w:cs="Arial"/>
                  <w:b/>
                  <w:sz w:val="21"/>
                  <w:szCs w:val="22"/>
                </w:rPr>
                <w:lastRenderedPageBreak/>
                <w:t>31</w:t>
              </w:r>
              <w:r w:rsidRPr="00A14C2D">
                <w:rPr>
                  <w:rFonts w:ascii="Arial" w:hAnsi="Arial" w:cs="Arial"/>
                  <w:b/>
                  <w:sz w:val="21"/>
                  <w:szCs w:val="22"/>
                  <w:vertAlign w:val="superscript"/>
                </w:rPr>
                <w:t xml:space="preserve">s </w:t>
              </w:r>
              <w:r w:rsidRPr="00A14C2D">
                <w:rPr>
                  <w:rFonts w:ascii="Arial" w:hAnsi="Arial" w:cs="Arial"/>
                  <w:b/>
                  <w:sz w:val="21"/>
                  <w:szCs w:val="22"/>
                </w:rPr>
                <w:t>Oct</w:t>
              </w:r>
            </w:ins>
          </w:p>
        </w:tc>
        <w:tc>
          <w:tcPr>
            <w:tcW w:w="1470" w:type="dxa"/>
          </w:tcPr>
          <w:p w14:paraId="6675261C"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30" w:author="Qian Zhou" w:date="2016-12-15T09:50:00Z"/>
                <w:rFonts w:ascii="Arial" w:hAnsi="Arial" w:cs="Arial"/>
                <w:b w:val="0"/>
                <w:sz w:val="21"/>
                <w:szCs w:val="22"/>
              </w:rPr>
            </w:pPr>
            <w:ins w:id="2331" w:author="Qian Zhou" w:date="2016-12-15T09:50:00Z">
              <w:r w:rsidRPr="00A14C2D">
                <w:rPr>
                  <w:rFonts w:ascii="Arial" w:hAnsi="Arial" w:cs="Arial"/>
                  <w:b w:val="0"/>
                  <w:sz w:val="21"/>
                  <w:szCs w:val="22"/>
                </w:rPr>
                <w:t>First group meeting, understand the document of project</w:t>
              </w:r>
            </w:ins>
          </w:p>
        </w:tc>
        <w:tc>
          <w:tcPr>
            <w:tcW w:w="1470" w:type="dxa"/>
          </w:tcPr>
          <w:p w14:paraId="3743F61C"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32" w:author="Qian Zhou" w:date="2016-12-15T09:50:00Z"/>
                <w:rFonts w:ascii="Arial" w:hAnsi="Arial" w:cs="Arial"/>
                <w:b w:val="0"/>
                <w:sz w:val="21"/>
                <w:szCs w:val="22"/>
              </w:rPr>
            </w:pPr>
          </w:p>
        </w:tc>
        <w:tc>
          <w:tcPr>
            <w:tcW w:w="1470" w:type="dxa"/>
          </w:tcPr>
          <w:p w14:paraId="45456644"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33" w:author="Qian Zhou" w:date="2016-12-15T09:50:00Z"/>
                <w:rFonts w:ascii="Arial" w:hAnsi="Arial" w:cs="Arial"/>
                <w:b w:val="0"/>
                <w:sz w:val="21"/>
                <w:szCs w:val="22"/>
              </w:rPr>
            </w:pPr>
            <w:ins w:id="2334" w:author="Qian Zhou" w:date="2016-12-15T09:50:00Z">
              <w:r w:rsidRPr="00A14C2D">
                <w:rPr>
                  <w:rFonts w:ascii="Arial" w:hAnsi="Arial" w:cs="Arial"/>
                  <w:b w:val="0"/>
                  <w:sz w:val="21"/>
                  <w:szCs w:val="22"/>
                </w:rPr>
                <w:t>Second group meeting,</w:t>
              </w:r>
            </w:ins>
          </w:p>
          <w:p w14:paraId="12710D3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35" w:author="Qian Zhou" w:date="2016-12-15T09:50:00Z"/>
                <w:rFonts w:ascii="Arial" w:hAnsi="Arial" w:cs="Arial"/>
                <w:b w:val="0"/>
                <w:sz w:val="21"/>
                <w:szCs w:val="22"/>
              </w:rPr>
            </w:pPr>
            <w:ins w:id="2336" w:author="Qian Zhou" w:date="2016-12-15T09:50:00Z">
              <w:r w:rsidRPr="00A14C2D">
                <w:rPr>
                  <w:rFonts w:ascii="Arial" w:hAnsi="Arial" w:cs="Arial"/>
                  <w:b w:val="0"/>
                  <w:sz w:val="21"/>
                  <w:szCs w:val="22"/>
                </w:rPr>
                <w:t>Understand the document of project</w:t>
              </w:r>
            </w:ins>
          </w:p>
        </w:tc>
        <w:tc>
          <w:tcPr>
            <w:tcW w:w="1365" w:type="dxa"/>
          </w:tcPr>
          <w:p w14:paraId="161551B3"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37" w:author="Qian Zhou" w:date="2016-12-15T09:50:00Z"/>
                <w:rFonts w:ascii="Arial" w:hAnsi="Arial" w:cs="Arial"/>
                <w:b w:val="0"/>
                <w:sz w:val="21"/>
                <w:szCs w:val="22"/>
              </w:rPr>
            </w:pPr>
          </w:p>
        </w:tc>
        <w:tc>
          <w:tcPr>
            <w:tcW w:w="1470" w:type="dxa"/>
          </w:tcPr>
          <w:p w14:paraId="4AEBFB8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38" w:author="Qian Zhou" w:date="2016-12-15T09:50:00Z"/>
                <w:rFonts w:ascii="Arial" w:hAnsi="Arial" w:cs="Arial"/>
                <w:b w:val="0"/>
                <w:sz w:val="21"/>
                <w:szCs w:val="22"/>
              </w:rPr>
            </w:pPr>
          </w:p>
        </w:tc>
        <w:tc>
          <w:tcPr>
            <w:tcW w:w="1470" w:type="dxa"/>
          </w:tcPr>
          <w:p w14:paraId="5A1CFFB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39" w:author="Qian Zhou" w:date="2016-12-15T09:50:00Z"/>
                <w:rFonts w:ascii="Arial" w:hAnsi="Arial" w:cs="Arial"/>
                <w:b w:val="0"/>
                <w:sz w:val="21"/>
                <w:szCs w:val="22"/>
              </w:rPr>
            </w:pPr>
          </w:p>
        </w:tc>
        <w:tc>
          <w:tcPr>
            <w:tcW w:w="1365" w:type="dxa"/>
          </w:tcPr>
          <w:p w14:paraId="258A3C7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40" w:author="Qian Zhou" w:date="2016-12-15T09:50:00Z"/>
                <w:rFonts w:ascii="Arial" w:hAnsi="Arial" w:cs="Arial"/>
                <w:b w:val="0"/>
                <w:sz w:val="21"/>
                <w:szCs w:val="22"/>
              </w:rPr>
            </w:pPr>
            <w:ins w:id="2341" w:author="Qian Zhou" w:date="2016-12-15T09:50:00Z">
              <w:r w:rsidRPr="00A14C2D">
                <w:rPr>
                  <w:rFonts w:ascii="Arial" w:hAnsi="Arial" w:cs="Arial"/>
                  <w:b w:val="0"/>
                  <w:sz w:val="21"/>
                  <w:szCs w:val="22"/>
                </w:rPr>
                <w:t>Prep for Monday meet</w:t>
              </w:r>
            </w:ins>
          </w:p>
        </w:tc>
      </w:tr>
      <w:tr w:rsidR="00A14C2D" w:rsidRPr="00A14C2D" w14:paraId="0067CA6A" w14:textId="77777777" w:rsidTr="00A4492F">
        <w:trPr>
          <w:ins w:id="2342"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47C9067F" w14:textId="77777777" w:rsidR="00A14C2D" w:rsidRPr="00A14C2D" w:rsidRDefault="00A14C2D" w:rsidP="00A4492F">
            <w:pPr>
              <w:jc w:val="center"/>
              <w:rPr>
                <w:ins w:id="2343" w:author="Qian Zhou" w:date="2016-12-15T09:50:00Z"/>
                <w:rFonts w:ascii="Arial" w:hAnsi="Arial" w:cs="Arial"/>
                <w:b/>
                <w:sz w:val="21"/>
                <w:szCs w:val="22"/>
              </w:rPr>
            </w:pPr>
            <w:ins w:id="2344" w:author="Qian Zhou" w:date="2016-12-15T09:50:00Z">
              <w:r w:rsidRPr="00A14C2D">
                <w:rPr>
                  <w:rFonts w:ascii="Arial" w:hAnsi="Arial" w:cs="Arial"/>
                  <w:b/>
                  <w:sz w:val="21"/>
                  <w:szCs w:val="22"/>
                </w:rPr>
                <w:t>7</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70" w:type="dxa"/>
          </w:tcPr>
          <w:p w14:paraId="060B166C"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45" w:author="Qian Zhou" w:date="2016-12-15T09:50:00Z"/>
                <w:rFonts w:ascii="Arial" w:hAnsi="Arial" w:cs="Arial"/>
                <w:b w:val="0"/>
                <w:sz w:val="21"/>
                <w:szCs w:val="22"/>
              </w:rPr>
            </w:pPr>
            <w:ins w:id="2346" w:author="Qian Zhou" w:date="2016-12-15T09:50:00Z">
              <w:r w:rsidRPr="00A14C2D">
                <w:rPr>
                  <w:rFonts w:ascii="Arial" w:hAnsi="Arial" w:cs="Arial"/>
                  <w:b w:val="0"/>
                  <w:sz w:val="21"/>
                  <w:szCs w:val="22"/>
                </w:rPr>
                <w:t>Team meeting</w:t>
              </w:r>
            </w:ins>
          </w:p>
          <w:p w14:paraId="7267F05E"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47" w:author="Qian Zhou" w:date="2016-12-15T09:50:00Z"/>
                <w:rFonts w:ascii="Arial" w:hAnsi="Arial" w:cs="Arial"/>
                <w:b w:val="0"/>
                <w:sz w:val="21"/>
                <w:szCs w:val="22"/>
              </w:rPr>
            </w:pPr>
            <w:ins w:id="2348" w:author="Qian Zhou" w:date="2016-12-15T09:50:00Z">
              <w:r w:rsidRPr="00A14C2D">
                <w:rPr>
                  <w:rFonts w:ascii="Arial" w:hAnsi="Arial" w:cs="Arial"/>
                  <w:b w:val="0"/>
                  <w:sz w:val="21"/>
                  <w:szCs w:val="22"/>
                </w:rPr>
                <w:t>Worked with group on requirements analysis</w:t>
              </w:r>
              <w:r w:rsidRPr="00A14C2D">
                <w:rPr>
                  <w:rFonts w:ascii="Arial" w:hAnsi="Arial" w:cs="Arial"/>
                  <w:b w:val="0"/>
                  <w:sz w:val="21"/>
                  <w:szCs w:val="22"/>
                </w:rPr>
                <w:br/>
                <w:t>Meet Trello</w:t>
              </w:r>
            </w:ins>
          </w:p>
          <w:p w14:paraId="187D3CC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49" w:author="Qian Zhou" w:date="2016-12-15T09:50:00Z"/>
                <w:rFonts w:ascii="Arial" w:hAnsi="Arial" w:cs="Arial"/>
                <w:b w:val="0"/>
                <w:sz w:val="21"/>
                <w:szCs w:val="22"/>
              </w:rPr>
            </w:pPr>
            <w:ins w:id="2350" w:author="Qian Zhou" w:date="2016-12-15T09:50:00Z">
              <w:r w:rsidRPr="00A14C2D">
                <w:rPr>
                  <w:rFonts w:ascii="Arial" w:hAnsi="Arial" w:cs="Arial"/>
                  <w:b w:val="0"/>
                  <w:sz w:val="21"/>
                  <w:szCs w:val="22"/>
                </w:rPr>
                <w:t>Brainstorming, Discussion</w:t>
              </w:r>
            </w:ins>
          </w:p>
          <w:p w14:paraId="1790CD00"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51" w:author="Qian Zhou" w:date="2016-12-15T09:50:00Z"/>
                <w:rFonts w:ascii="Arial" w:hAnsi="Arial" w:cs="Arial"/>
                <w:b w:val="0"/>
                <w:sz w:val="21"/>
                <w:szCs w:val="22"/>
              </w:rPr>
            </w:pPr>
            <w:ins w:id="2352" w:author="Qian Zhou" w:date="2016-12-15T09:50:00Z">
              <w:r w:rsidRPr="00A14C2D">
                <w:rPr>
                  <w:rFonts w:ascii="Arial" w:hAnsi="Arial" w:cs="Arial"/>
                  <w:b w:val="0"/>
                  <w:sz w:val="21"/>
                  <w:szCs w:val="22"/>
                </w:rPr>
                <w:t>Add meeting notes</w:t>
              </w:r>
            </w:ins>
          </w:p>
          <w:p w14:paraId="29152968"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53" w:author="Qian Zhou" w:date="2016-12-15T09:50:00Z"/>
                <w:rFonts w:ascii="Arial" w:hAnsi="Arial" w:cs="Arial"/>
                <w:b w:val="0"/>
                <w:sz w:val="21"/>
                <w:szCs w:val="22"/>
              </w:rPr>
            </w:pPr>
            <w:ins w:id="2354" w:author="Qian Zhou" w:date="2016-12-15T09:50:00Z">
              <w:r w:rsidRPr="00A14C2D">
                <w:rPr>
                  <w:rFonts w:ascii="Arial" w:hAnsi="Arial" w:cs="Arial"/>
                  <w:b w:val="0"/>
                  <w:sz w:val="21"/>
                  <w:szCs w:val="22"/>
                </w:rPr>
                <w:t xml:space="preserve">Choose leader </w:t>
              </w:r>
            </w:ins>
          </w:p>
        </w:tc>
        <w:tc>
          <w:tcPr>
            <w:tcW w:w="1470" w:type="dxa"/>
          </w:tcPr>
          <w:p w14:paraId="2BE23B4C"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55" w:author="Qian Zhou" w:date="2016-12-15T09:50:00Z"/>
                <w:rFonts w:ascii="Arial" w:hAnsi="Arial" w:cs="Arial"/>
                <w:b w:val="0"/>
                <w:sz w:val="21"/>
                <w:szCs w:val="22"/>
              </w:rPr>
            </w:pPr>
          </w:p>
        </w:tc>
        <w:tc>
          <w:tcPr>
            <w:tcW w:w="1470" w:type="dxa"/>
          </w:tcPr>
          <w:p w14:paraId="21099526"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56" w:author="Qian Zhou" w:date="2016-12-15T09:50:00Z"/>
                <w:rFonts w:ascii="Arial" w:hAnsi="Arial" w:cs="Arial"/>
                <w:b w:val="0"/>
                <w:sz w:val="21"/>
                <w:szCs w:val="22"/>
              </w:rPr>
            </w:pPr>
            <w:ins w:id="2357" w:author="Qian Zhou" w:date="2016-12-15T09:50:00Z">
              <w:r w:rsidRPr="00A14C2D">
                <w:rPr>
                  <w:rFonts w:ascii="Arial" w:hAnsi="Arial" w:cs="Arial"/>
                  <w:b w:val="0"/>
                  <w:sz w:val="21"/>
                  <w:szCs w:val="22"/>
                </w:rPr>
                <w:t>Attended group meeting</w:t>
              </w:r>
            </w:ins>
          </w:p>
          <w:p w14:paraId="07AB91AC"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58" w:author="Qian Zhou" w:date="2016-12-15T09:50:00Z"/>
                <w:rFonts w:ascii="Arial" w:hAnsi="Arial" w:cs="Arial"/>
                <w:b w:val="0"/>
                <w:sz w:val="21"/>
                <w:szCs w:val="22"/>
              </w:rPr>
            </w:pPr>
            <w:ins w:id="2359" w:author="Qian Zhou" w:date="2016-12-15T09:50:00Z">
              <w:r w:rsidRPr="00A14C2D">
                <w:rPr>
                  <w:rFonts w:ascii="Arial" w:hAnsi="Arial" w:cs="Arial"/>
                  <w:b w:val="0"/>
                  <w:sz w:val="21"/>
                  <w:szCs w:val="22"/>
                </w:rPr>
                <w:t>Worked with group on use cases</w:t>
              </w:r>
            </w:ins>
          </w:p>
          <w:p w14:paraId="5C00362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60" w:author="Qian Zhou" w:date="2016-12-15T09:50:00Z"/>
                <w:rFonts w:ascii="Arial" w:hAnsi="Arial" w:cs="Arial"/>
                <w:b w:val="0"/>
                <w:sz w:val="21"/>
                <w:szCs w:val="22"/>
              </w:rPr>
            </w:pPr>
          </w:p>
        </w:tc>
        <w:tc>
          <w:tcPr>
            <w:tcW w:w="1365" w:type="dxa"/>
          </w:tcPr>
          <w:p w14:paraId="0F2B02CA"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61" w:author="Qian Zhou" w:date="2016-12-15T09:50:00Z"/>
                <w:rFonts w:ascii="Arial" w:hAnsi="Arial" w:cs="Arial"/>
                <w:b w:val="0"/>
                <w:sz w:val="21"/>
                <w:szCs w:val="22"/>
              </w:rPr>
            </w:pPr>
          </w:p>
        </w:tc>
        <w:tc>
          <w:tcPr>
            <w:tcW w:w="1470" w:type="dxa"/>
          </w:tcPr>
          <w:p w14:paraId="0016B9D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62" w:author="Qian Zhou" w:date="2016-12-15T09:50:00Z"/>
                <w:rFonts w:ascii="Arial" w:hAnsi="Arial" w:cs="Arial"/>
                <w:b w:val="0"/>
                <w:sz w:val="21"/>
                <w:szCs w:val="22"/>
              </w:rPr>
            </w:pPr>
          </w:p>
        </w:tc>
        <w:tc>
          <w:tcPr>
            <w:tcW w:w="1470" w:type="dxa"/>
          </w:tcPr>
          <w:p w14:paraId="02E3C792"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63" w:author="Qian Zhou" w:date="2016-12-15T09:50:00Z"/>
                <w:rFonts w:ascii="Arial" w:hAnsi="Arial" w:cs="Arial"/>
                <w:b w:val="0"/>
                <w:sz w:val="21"/>
                <w:szCs w:val="22"/>
              </w:rPr>
            </w:pPr>
          </w:p>
        </w:tc>
        <w:tc>
          <w:tcPr>
            <w:tcW w:w="1365" w:type="dxa"/>
          </w:tcPr>
          <w:p w14:paraId="776BDF70"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64" w:author="Qian Zhou" w:date="2016-12-15T09:50:00Z"/>
                <w:rFonts w:ascii="Arial" w:hAnsi="Arial" w:cs="Arial"/>
                <w:b w:val="0"/>
                <w:sz w:val="21"/>
                <w:szCs w:val="22"/>
              </w:rPr>
            </w:pPr>
          </w:p>
        </w:tc>
      </w:tr>
      <w:tr w:rsidR="00A14C2D" w:rsidRPr="00A14C2D" w14:paraId="7D6B908C" w14:textId="77777777" w:rsidTr="00A4492F">
        <w:trPr>
          <w:cnfStyle w:val="000000100000" w:firstRow="0" w:lastRow="0" w:firstColumn="0" w:lastColumn="0" w:oddVBand="0" w:evenVBand="0" w:oddHBand="1" w:evenHBand="0" w:firstRowFirstColumn="0" w:firstRowLastColumn="0" w:lastRowFirstColumn="0" w:lastRowLastColumn="0"/>
          <w:ins w:id="2365"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28CCF630" w14:textId="77777777" w:rsidR="00A14C2D" w:rsidRPr="00A14C2D" w:rsidRDefault="00A14C2D" w:rsidP="00A4492F">
            <w:pPr>
              <w:jc w:val="center"/>
              <w:rPr>
                <w:ins w:id="2366" w:author="Qian Zhou" w:date="2016-12-15T09:50:00Z"/>
                <w:rFonts w:ascii="Arial" w:hAnsi="Arial" w:cs="Arial"/>
                <w:b/>
                <w:sz w:val="21"/>
                <w:szCs w:val="22"/>
              </w:rPr>
            </w:pPr>
            <w:ins w:id="2367" w:author="Qian Zhou" w:date="2016-12-15T09:50:00Z">
              <w:r w:rsidRPr="00A14C2D">
                <w:rPr>
                  <w:rFonts w:ascii="Arial" w:hAnsi="Arial" w:cs="Arial"/>
                  <w:b/>
                  <w:sz w:val="21"/>
                  <w:szCs w:val="22"/>
                </w:rPr>
                <w:t>14</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70" w:type="dxa"/>
          </w:tcPr>
          <w:p w14:paraId="5A0D5353"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68" w:author="Qian Zhou" w:date="2016-12-15T09:50:00Z"/>
                <w:rFonts w:ascii="Arial" w:hAnsi="Arial" w:cs="Arial"/>
                <w:b w:val="0"/>
                <w:sz w:val="21"/>
                <w:szCs w:val="22"/>
              </w:rPr>
            </w:pPr>
            <w:ins w:id="2369" w:author="Qian Zhou" w:date="2016-12-15T09:50:00Z">
              <w:r w:rsidRPr="00A14C2D">
                <w:rPr>
                  <w:rFonts w:ascii="Arial" w:hAnsi="Arial" w:cs="Arial"/>
                  <w:b w:val="0"/>
                  <w:sz w:val="21"/>
                  <w:szCs w:val="22"/>
                </w:rPr>
                <w:t>Group meeting</w:t>
              </w:r>
            </w:ins>
          </w:p>
          <w:p w14:paraId="4C426EBE"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70" w:author="Qian Zhou" w:date="2016-12-15T09:50:00Z"/>
                <w:rFonts w:ascii="Arial" w:hAnsi="Arial" w:cs="Arial"/>
                <w:b w:val="0"/>
                <w:sz w:val="21"/>
                <w:szCs w:val="22"/>
              </w:rPr>
            </w:pPr>
            <w:ins w:id="2371" w:author="Qian Zhou" w:date="2016-12-15T09:50:00Z">
              <w:r w:rsidRPr="00A14C2D">
                <w:rPr>
                  <w:rFonts w:ascii="Arial" w:hAnsi="Arial" w:cs="Arial"/>
                  <w:b w:val="0"/>
                  <w:sz w:val="21"/>
                  <w:szCs w:val="22"/>
                </w:rPr>
                <w:t>Worked with group on CRCs and task estimations</w:t>
              </w:r>
            </w:ins>
          </w:p>
        </w:tc>
        <w:tc>
          <w:tcPr>
            <w:tcW w:w="1470" w:type="dxa"/>
          </w:tcPr>
          <w:p w14:paraId="2B9F55D4"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72" w:author="Qian Zhou" w:date="2016-12-15T09:50:00Z"/>
                <w:rFonts w:ascii="Arial" w:hAnsi="Arial" w:cs="Arial"/>
                <w:b w:val="0"/>
                <w:sz w:val="21"/>
                <w:szCs w:val="22"/>
              </w:rPr>
            </w:pPr>
          </w:p>
        </w:tc>
        <w:tc>
          <w:tcPr>
            <w:tcW w:w="1470" w:type="dxa"/>
          </w:tcPr>
          <w:p w14:paraId="1AAC619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73" w:author="Qian Zhou" w:date="2016-12-15T09:50:00Z"/>
                <w:rFonts w:ascii="Arial" w:hAnsi="Arial" w:cs="Arial"/>
                <w:b w:val="0"/>
                <w:sz w:val="21"/>
                <w:szCs w:val="22"/>
              </w:rPr>
            </w:pPr>
            <w:ins w:id="2374" w:author="Qian Zhou" w:date="2016-12-15T09:50:00Z">
              <w:r w:rsidRPr="00A14C2D">
                <w:rPr>
                  <w:rFonts w:ascii="Arial" w:hAnsi="Arial" w:cs="Arial"/>
                  <w:b w:val="0"/>
                  <w:sz w:val="21"/>
                  <w:szCs w:val="22"/>
                </w:rPr>
                <w:t>Write timescales Pair Groups are defined</w:t>
              </w:r>
            </w:ins>
          </w:p>
        </w:tc>
        <w:tc>
          <w:tcPr>
            <w:tcW w:w="1365" w:type="dxa"/>
          </w:tcPr>
          <w:p w14:paraId="62287A7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75" w:author="Qian Zhou" w:date="2016-12-15T09:50:00Z"/>
                <w:rFonts w:ascii="Arial" w:hAnsi="Arial" w:cs="Arial"/>
                <w:b w:val="0"/>
                <w:sz w:val="21"/>
                <w:szCs w:val="22"/>
              </w:rPr>
            </w:pPr>
          </w:p>
        </w:tc>
        <w:tc>
          <w:tcPr>
            <w:tcW w:w="1470" w:type="dxa"/>
          </w:tcPr>
          <w:p w14:paraId="45EF82FF"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76" w:author="Qian Zhou" w:date="2016-12-15T09:50:00Z"/>
                <w:rFonts w:ascii="Arial" w:hAnsi="Arial" w:cs="Arial"/>
                <w:b w:val="0"/>
                <w:sz w:val="21"/>
                <w:szCs w:val="22"/>
              </w:rPr>
            </w:pPr>
          </w:p>
        </w:tc>
        <w:tc>
          <w:tcPr>
            <w:tcW w:w="1470" w:type="dxa"/>
          </w:tcPr>
          <w:p w14:paraId="108140F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77" w:author="Qian Zhou" w:date="2016-12-15T09:50:00Z"/>
                <w:rFonts w:ascii="Arial" w:hAnsi="Arial" w:cs="Arial"/>
                <w:b w:val="0"/>
                <w:sz w:val="21"/>
                <w:szCs w:val="22"/>
              </w:rPr>
            </w:pPr>
            <w:ins w:id="2378" w:author="Qian Zhou" w:date="2016-12-15T09:50:00Z">
              <w:r w:rsidRPr="00A14C2D">
                <w:rPr>
                  <w:rFonts w:ascii="Arial" w:hAnsi="Arial" w:cs="Arial"/>
                  <w:b w:val="0"/>
                  <w:sz w:val="21"/>
                  <w:szCs w:val="22"/>
                </w:rPr>
                <w:t>Preparation for Uml diagrams</w:t>
              </w:r>
            </w:ins>
          </w:p>
        </w:tc>
        <w:tc>
          <w:tcPr>
            <w:tcW w:w="1365" w:type="dxa"/>
          </w:tcPr>
          <w:p w14:paraId="49A5EC6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379" w:author="Qian Zhou" w:date="2016-12-15T09:50:00Z"/>
                <w:rFonts w:ascii="Arial" w:hAnsi="Arial" w:cs="Arial"/>
                <w:b w:val="0"/>
                <w:sz w:val="21"/>
                <w:szCs w:val="22"/>
              </w:rPr>
            </w:pPr>
            <w:ins w:id="2380" w:author="Qian Zhou" w:date="2016-12-15T09:50:00Z">
              <w:r w:rsidRPr="00A14C2D">
                <w:rPr>
                  <w:rFonts w:ascii="Arial" w:hAnsi="Arial" w:cs="Arial"/>
                  <w:b w:val="0"/>
                  <w:sz w:val="21"/>
                  <w:szCs w:val="22"/>
                </w:rPr>
                <w:t>Investigate layout design</w:t>
              </w:r>
            </w:ins>
          </w:p>
        </w:tc>
      </w:tr>
      <w:tr w:rsidR="00A14C2D" w:rsidRPr="00A14C2D" w14:paraId="74AA2155" w14:textId="77777777" w:rsidTr="00A4492F">
        <w:trPr>
          <w:ins w:id="2381"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2295363C" w14:textId="77777777" w:rsidR="00A14C2D" w:rsidRPr="00A14C2D" w:rsidRDefault="00A14C2D" w:rsidP="00A4492F">
            <w:pPr>
              <w:jc w:val="center"/>
              <w:rPr>
                <w:ins w:id="2382" w:author="Qian Zhou" w:date="2016-12-15T09:50:00Z"/>
                <w:rFonts w:ascii="Arial" w:hAnsi="Arial" w:cs="Arial"/>
                <w:b/>
                <w:sz w:val="21"/>
                <w:szCs w:val="22"/>
              </w:rPr>
            </w:pPr>
            <w:ins w:id="2383" w:author="Qian Zhou" w:date="2016-12-15T09:50:00Z">
              <w:r w:rsidRPr="00A14C2D">
                <w:rPr>
                  <w:rFonts w:ascii="Arial" w:hAnsi="Arial" w:cs="Arial"/>
                  <w:b/>
                  <w:sz w:val="21"/>
                  <w:szCs w:val="22"/>
                </w:rPr>
                <w:t>21</w:t>
              </w:r>
              <w:r w:rsidRPr="00A14C2D">
                <w:rPr>
                  <w:rFonts w:ascii="Arial" w:hAnsi="Arial" w:cs="Arial"/>
                  <w:b/>
                  <w:sz w:val="21"/>
                  <w:szCs w:val="22"/>
                  <w:vertAlign w:val="superscript"/>
                </w:rPr>
                <w:t>st</w:t>
              </w:r>
              <w:r w:rsidRPr="00A14C2D">
                <w:rPr>
                  <w:rFonts w:ascii="Arial" w:hAnsi="Arial" w:cs="Arial"/>
                  <w:b/>
                  <w:sz w:val="21"/>
                  <w:szCs w:val="22"/>
                </w:rPr>
                <w:t xml:space="preserve"> Nov</w:t>
              </w:r>
            </w:ins>
          </w:p>
        </w:tc>
        <w:tc>
          <w:tcPr>
            <w:tcW w:w="1470" w:type="dxa"/>
          </w:tcPr>
          <w:p w14:paraId="514E5A8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84" w:author="Qian Zhou" w:date="2016-12-15T09:50:00Z"/>
                <w:rFonts w:ascii="Arial" w:hAnsi="Arial" w:cs="Arial"/>
                <w:b w:val="0"/>
                <w:sz w:val="21"/>
                <w:szCs w:val="22"/>
              </w:rPr>
            </w:pPr>
            <w:ins w:id="2385" w:author="Qian Zhou" w:date="2016-12-15T09:50:00Z">
              <w:r w:rsidRPr="00A14C2D">
                <w:rPr>
                  <w:rFonts w:ascii="Arial" w:hAnsi="Arial" w:cs="Arial"/>
                  <w:b w:val="0"/>
                  <w:sz w:val="21"/>
                  <w:szCs w:val="22"/>
                </w:rPr>
                <w:t>Uml diagrams creation</w:t>
              </w:r>
            </w:ins>
          </w:p>
        </w:tc>
        <w:tc>
          <w:tcPr>
            <w:tcW w:w="1470" w:type="dxa"/>
          </w:tcPr>
          <w:p w14:paraId="45F32EB4"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86" w:author="Qian Zhou" w:date="2016-12-15T09:50:00Z"/>
                <w:rFonts w:ascii="Arial" w:hAnsi="Arial" w:cs="Arial"/>
                <w:b w:val="0"/>
                <w:sz w:val="21"/>
                <w:szCs w:val="22"/>
              </w:rPr>
            </w:pPr>
          </w:p>
        </w:tc>
        <w:tc>
          <w:tcPr>
            <w:tcW w:w="1470" w:type="dxa"/>
          </w:tcPr>
          <w:p w14:paraId="1D538470"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87" w:author="Qian Zhou" w:date="2016-12-15T09:50:00Z"/>
                <w:rFonts w:ascii="Arial" w:hAnsi="Arial" w:cs="Arial"/>
                <w:b w:val="0"/>
                <w:sz w:val="21"/>
                <w:szCs w:val="22"/>
              </w:rPr>
            </w:pPr>
            <w:ins w:id="2388" w:author="Qian Zhou" w:date="2016-12-15T09:50:00Z">
              <w:r w:rsidRPr="00A14C2D">
                <w:rPr>
                  <w:rFonts w:ascii="Arial" w:hAnsi="Arial" w:cs="Arial"/>
                  <w:b w:val="0"/>
                  <w:sz w:val="21"/>
                  <w:szCs w:val="22"/>
                </w:rPr>
                <w:t xml:space="preserve">Menu/Login/Score Layout </w:t>
              </w:r>
            </w:ins>
          </w:p>
          <w:p w14:paraId="280C7662"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89" w:author="Qian Zhou" w:date="2016-12-15T09:50:00Z"/>
                <w:rFonts w:ascii="Arial" w:hAnsi="Arial" w:cs="Arial"/>
                <w:b w:val="0"/>
                <w:sz w:val="21"/>
                <w:szCs w:val="22"/>
              </w:rPr>
            </w:pPr>
            <w:ins w:id="2390" w:author="Qian Zhou" w:date="2016-12-15T09:50:00Z">
              <w:r w:rsidRPr="00A14C2D">
                <w:rPr>
                  <w:rFonts w:ascii="Arial" w:hAnsi="Arial" w:cs="Arial"/>
                  <w:b w:val="0"/>
                  <w:sz w:val="21"/>
                  <w:szCs w:val="22"/>
                </w:rPr>
                <w:t>Worked with Pair Programmer Arya</w:t>
              </w:r>
            </w:ins>
          </w:p>
        </w:tc>
        <w:tc>
          <w:tcPr>
            <w:tcW w:w="1365" w:type="dxa"/>
          </w:tcPr>
          <w:p w14:paraId="0126623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91" w:author="Qian Zhou" w:date="2016-12-15T09:50:00Z"/>
                <w:rFonts w:ascii="Arial" w:hAnsi="Arial" w:cs="Arial"/>
                <w:b w:val="0"/>
                <w:sz w:val="21"/>
                <w:szCs w:val="22"/>
              </w:rPr>
            </w:pPr>
            <w:ins w:id="2392" w:author="Qian Zhou" w:date="2016-12-15T09:50:00Z">
              <w:r w:rsidRPr="00A14C2D">
                <w:rPr>
                  <w:rFonts w:ascii="Arial" w:hAnsi="Arial" w:cs="Arial"/>
                  <w:b w:val="0"/>
                  <w:sz w:val="21"/>
                  <w:szCs w:val="22"/>
                </w:rPr>
                <w:t>Customer Requirements /Reader’s Guide documentation</w:t>
              </w:r>
            </w:ins>
          </w:p>
        </w:tc>
        <w:tc>
          <w:tcPr>
            <w:tcW w:w="1470" w:type="dxa"/>
          </w:tcPr>
          <w:p w14:paraId="3891F4C7"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93" w:author="Qian Zhou" w:date="2016-12-15T09:50:00Z"/>
                <w:rFonts w:ascii="Arial" w:hAnsi="Arial" w:cs="Arial"/>
                <w:b w:val="0"/>
                <w:sz w:val="21"/>
                <w:szCs w:val="22"/>
              </w:rPr>
            </w:pPr>
            <w:ins w:id="2394" w:author="Qian Zhou" w:date="2016-12-15T09:50:00Z">
              <w:r w:rsidRPr="00A14C2D">
                <w:rPr>
                  <w:rFonts w:ascii="Arial" w:hAnsi="Arial" w:cs="Arial"/>
                  <w:b w:val="0"/>
                  <w:sz w:val="21"/>
                  <w:szCs w:val="22"/>
                </w:rPr>
                <w:t>Customer Requirements /Reader’s Guide documentation</w:t>
              </w:r>
            </w:ins>
          </w:p>
        </w:tc>
        <w:tc>
          <w:tcPr>
            <w:tcW w:w="1470" w:type="dxa"/>
          </w:tcPr>
          <w:p w14:paraId="52683D40"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95" w:author="Qian Zhou" w:date="2016-12-15T09:50:00Z"/>
                <w:rFonts w:ascii="Arial" w:hAnsi="Arial" w:cs="Arial"/>
                <w:b w:val="0"/>
                <w:sz w:val="21"/>
                <w:szCs w:val="22"/>
              </w:rPr>
            </w:pPr>
            <w:ins w:id="2396" w:author="Qian Zhou" w:date="2016-12-15T09:50:00Z">
              <w:r w:rsidRPr="00A14C2D">
                <w:rPr>
                  <w:rFonts w:ascii="Arial" w:hAnsi="Arial" w:cs="Arial"/>
                  <w:b w:val="0"/>
                  <w:sz w:val="21"/>
                  <w:szCs w:val="22"/>
                </w:rPr>
                <w:t>Creation of mock up</w:t>
              </w:r>
            </w:ins>
          </w:p>
        </w:tc>
        <w:tc>
          <w:tcPr>
            <w:tcW w:w="1365" w:type="dxa"/>
          </w:tcPr>
          <w:p w14:paraId="0402A61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397" w:author="Qian Zhou" w:date="2016-12-15T09:50:00Z"/>
                <w:rFonts w:ascii="Arial" w:hAnsi="Arial" w:cs="Arial"/>
                <w:b w:val="0"/>
                <w:sz w:val="21"/>
                <w:szCs w:val="22"/>
              </w:rPr>
            </w:pPr>
            <w:ins w:id="2398" w:author="Qian Zhou" w:date="2016-12-15T09:50:00Z">
              <w:r w:rsidRPr="00A14C2D">
                <w:rPr>
                  <w:rFonts w:ascii="Arial" w:hAnsi="Arial" w:cs="Arial"/>
                  <w:b w:val="0"/>
                  <w:sz w:val="21"/>
                  <w:szCs w:val="22"/>
                </w:rPr>
                <w:t>Creation of uml diagrams and continued to document checking.</w:t>
              </w:r>
            </w:ins>
          </w:p>
        </w:tc>
      </w:tr>
      <w:tr w:rsidR="00A14C2D" w:rsidRPr="00A14C2D" w14:paraId="0FCB7D72" w14:textId="77777777" w:rsidTr="00A4492F">
        <w:trPr>
          <w:cnfStyle w:val="000000100000" w:firstRow="0" w:lastRow="0" w:firstColumn="0" w:lastColumn="0" w:oddVBand="0" w:evenVBand="0" w:oddHBand="1" w:evenHBand="0" w:firstRowFirstColumn="0" w:firstRowLastColumn="0" w:lastRowFirstColumn="0" w:lastRowLastColumn="0"/>
          <w:ins w:id="2399"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3DCDB270" w14:textId="77777777" w:rsidR="00A14C2D" w:rsidRPr="00A14C2D" w:rsidRDefault="00A14C2D" w:rsidP="00A4492F">
            <w:pPr>
              <w:jc w:val="center"/>
              <w:rPr>
                <w:ins w:id="2400" w:author="Qian Zhou" w:date="2016-12-15T09:50:00Z"/>
                <w:rFonts w:ascii="Arial" w:hAnsi="Arial" w:cs="Arial"/>
                <w:b/>
                <w:sz w:val="21"/>
                <w:szCs w:val="22"/>
              </w:rPr>
            </w:pPr>
            <w:ins w:id="2401" w:author="Qian Zhou" w:date="2016-12-15T09:50:00Z">
              <w:r w:rsidRPr="00A14C2D">
                <w:rPr>
                  <w:rFonts w:ascii="Arial" w:hAnsi="Arial" w:cs="Arial"/>
                  <w:b/>
                  <w:sz w:val="21"/>
                  <w:szCs w:val="22"/>
                </w:rPr>
                <w:t>28</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70" w:type="dxa"/>
          </w:tcPr>
          <w:p w14:paraId="1743569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02" w:author="Qian Zhou" w:date="2016-12-15T09:50:00Z"/>
                <w:rFonts w:ascii="Arial" w:hAnsi="Arial" w:cs="Arial"/>
                <w:b w:val="0"/>
                <w:sz w:val="21"/>
                <w:szCs w:val="22"/>
              </w:rPr>
            </w:pPr>
            <w:ins w:id="2403" w:author="Qian Zhou" w:date="2016-12-15T09:50:00Z">
              <w:r w:rsidRPr="00A14C2D">
                <w:rPr>
                  <w:rFonts w:ascii="Arial" w:hAnsi="Arial" w:cs="Arial"/>
                  <w:b w:val="0"/>
                  <w:sz w:val="21"/>
                  <w:szCs w:val="22"/>
                </w:rPr>
                <w:t>Weekly meeting and discussion</w:t>
              </w:r>
            </w:ins>
          </w:p>
        </w:tc>
        <w:tc>
          <w:tcPr>
            <w:tcW w:w="1470" w:type="dxa"/>
          </w:tcPr>
          <w:p w14:paraId="0D5CD763"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04" w:author="Qian Zhou" w:date="2016-12-15T09:50:00Z"/>
                <w:rFonts w:ascii="Arial" w:hAnsi="Arial" w:cs="Arial"/>
                <w:b w:val="0"/>
                <w:sz w:val="21"/>
                <w:szCs w:val="22"/>
              </w:rPr>
            </w:pPr>
          </w:p>
        </w:tc>
        <w:tc>
          <w:tcPr>
            <w:tcW w:w="1470" w:type="dxa"/>
          </w:tcPr>
          <w:p w14:paraId="3DBFBB38"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05" w:author="Qian Zhou" w:date="2016-12-15T09:50:00Z"/>
                <w:rFonts w:ascii="Arial" w:hAnsi="Arial" w:cs="Arial"/>
                <w:b w:val="0"/>
                <w:sz w:val="21"/>
                <w:szCs w:val="22"/>
              </w:rPr>
            </w:pPr>
            <w:ins w:id="2406" w:author="Qian Zhou" w:date="2016-12-15T09:50:00Z">
              <w:r w:rsidRPr="00A14C2D">
                <w:rPr>
                  <w:rFonts w:ascii="Arial" w:hAnsi="Arial" w:cs="Arial"/>
                  <w:b w:val="0"/>
                  <w:sz w:val="21"/>
                  <w:szCs w:val="22"/>
                </w:rPr>
                <w:t xml:space="preserve">Sprint meeting </w:t>
              </w:r>
            </w:ins>
          </w:p>
        </w:tc>
        <w:tc>
          <w:tcPr>
            <w:tcW w:w="1365" w:type="dxa"/>
          </w:tcPr>
          <w:p w14:paraId="7F7E2D6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07" w:author="Qian Zhou" w:date="2016-12-15T09:50:00Z"/>
                <w:rFonts w:ascii="Arial" w:hAnsi="Arial" w:cs="Arial"/>
                <w:b w:val="0"/>
                <w:sz w:val="21"/>
                <w:szCs w:val="22"/>
              </w:rPr>
            </w:pPr>
          </w:p>
        </w:tc>
        <w:tc>
          <w:tcPr>
            <w:tcW w:w="1470" w:type="dxa"/>
          </w:tcPr>
          <w:p w14:paraId="26A0D55C"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08" w:author="Qian Zhou" w:date="2016-12-15T09:50:00Z"/>
                <w:rFonts w:ascii="Arial" w:hAnsi="Arial" w:cs="Arial"/>
                <w:b w:val="0"/>
                <w:sz w:val="21"/>
                <w:szCs w:val="22"/>
              </w:rPr>
            </w:pPr>
            <w:ins w:id="2409" w:author="Qian Zhou" w:date="2016-12-15T09:50:00Z">
              <w:r w:rsidRPr="00A14C2D">
                <w:rPr>
                  <w:rFonts w:ascii="Arial" w:hAnsi="Arial" w:cs="Arial"/>
                  <w:b w:val="0"/>
                  <w:sz w:val="21"/>
                  <w:szCs w:val="22"/>
                </w:rPr>
                <w:t>Investigation on login and registration with MVC</w:t>
              </w:r>
            </w:ins>
          </w:p>
          <w:p w14:paraId="0325F78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10" w:author="Qian Zhou" w:date="2016-12-15T09:50:00Z"/>
                <w:rFonts w:ascii="Arial" w:hAnsi="Arial" w:cs="Arial"/>
                <w:b w:val="0"/>
                <w:sz w:val="21"/>
                <w:szCs w:val="22"/>
              </w:rPr>
            </w:pPr>
            <w:ins w:id="2411" w:author="Qian Zhou" w:date="2016-12-15T09:50:00Z">
              <w:r w:rsidRPr="00A14C2D">
                <w:rPr>
                  <w:rFonts w:ascii="Arial" w:hAnsi="Arial" w:cs="Arial"/>
                  <w:b w:val="0"/>
                  <w:sz w:val="21"/>
                  <w:szCs w:val="22"/>
                </w:rPr>
                <w:t>Work with pair programmer Arya</w:t>
              </w:r>
            </w:ins>
          </w:p>
        </w:tc>
        <w:tc>
          <w:tcPr>
            <w:tcW w:w="1470" w:type="dxa"/>
          </w:tcPr>
          <w:p w14:paraId="6295A5FF"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12" w:author="Qian Zhou" w:date="2016-12-15T09:50:00Z"/>
                <w:rFonts w:ascii="Arial" w:hAnsi="Arial" w:cs="Arial"/>
                <w:b w:val="0"/>
                <w:sz w:val="21"/>
                <w:szCs w:val="22"/>
              </w:rPr>
            </w:pPr>
            <w:ins w:id="2413" w:author="Qian Zhou" w:date="2016-12-15T09:50:00Z">
              <w:r w:rsidRPr="00A14C2D">
                <w:rPr>
                  <w:rFonts w:ascii="Arial" w:hAnsi="Arial" w:cs="Arial"/>
                  <w:b w:val="0"/>
                  <w:sz w:val="21"/>
                  <w:szCs w:val="22"/>
                </w:rPr>
                <w:t>Investigation on login and registration restful api</w:t>
              </w:r>
            </w:ins>
          </w:p>
        </w:tc>
        <w:tc>
          <w:tcPr>
            <w:tcW w:w="1365" w:type="dxa"/>
          </w:tcPr>
          <w:p w14:paraId="220E0B1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14" w:author="Qian Zhou" w:date="2016-12-15T09:50:00Z"/>
                <w:rFonts w:ascii="Arial" w:hAnsi="Arial" w:cs="Arial"/>
                <w:b w:val="0"/>
                <w:sz w:val="21"/>
                <w:szCs w:val="22"/>
              </w:rPr>
            </w:pPr>
            <w:ins w:id="2415" w:author="Qian Zhou" w:date="2016-12-15T09:50:00Z">
              <w:r w:rsidRPr="00A14C2D">
                <w:rPr>
                  <w:rFonts w:ascii="Arial" w:hAnsi="Arial" w:cs="Arial"/>
                  <w:b w:val="0"/>
                  <w:sz w:val="21"/>
                  <w:szCs w:val="22"/>
                </w:rPr>
                <w:t>Investigation on login and registration restful api</w:t>
              </w:r>
            </w:ins>
          </w:p>
        </w:tc>
      </w:tr>
      <w:tr w:rsidR="00A14C2D" w:rsidRPr="00A14C2D" w14:paraId="7F75469E" w14:textId="77777777" w:rsidTr="00A4492F">
        <w:trPr>
          <w:ins w:id="2416"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0C9831F8" w14:textId="77777777" w:rsidR="00A14C2D" w:rsidRPr="00A14C2D" w:rsidRDefault="00A14C2D" w:rsidP="00A4492F">
            <w:pPr>
              <w:jc w:val="center"/>
              <w:rPr>
                <w:ins w:id="2417" w:author="Qian Zhou" w:date="2016-12-15T09:50:00Z"/>
                <w:rFonts w:ascii="Arial" w:hAnsi="Arial" w:cs="Arial"/>
                <w:b/>
                <w:sz w:val="21"/>
                <w:szCs w:val="22"/>
              </w:rPr>
            </w:pPr>
            <w:ins w:id="2418" w:author="Qian Zhou" w:date="2016-12-15T09:50:00Z">
              <w:r w:rsidRPr="00A14C2D">
                <w:rPr>
                  <w:rFonts w:ascii="Arial" w:hAnsi="Arial" w:cs="Arial"/>
                  <w:b/>
                  <w:sz w:val="21"/>
                  <w:szCs w:val="22"/>
                </w:rPr>
                <w:t>5</w:t>
              </w:r>
              <w:r w:rsidRPr="00A14C2D">
                <w:rPr>
                  <w:rFonts w:ascii="Arial" w:hAnsi="Arial" w:cs="Arial"/>
                  <w:b/>
                  <w:sz w:val="21"/>
                  <w:szCs w:val="22"/>
                  <w:vertAlign w:val="superscript"/>
                </w:rPr>
                <w:t>th</w:t>
              </w:r>
              <w:r w:rsidRPr="00A14C2D">
                <w:rPr>
                  <w:rFonts w:ascii="Arial" w:hAnsi="Arial" w:cs="Arial"/>
                  <w:b/>
                  <w:sz w:val="21"/>
                  <w:szCs w:val="22"/>
                </w:rPr>
                <w:t xml:space="preserve"> Dec</w:t>
              </w:r>
            </w:ins>
          </w:p>
        </w:tc>
        <w:tc>
          <w:tcPr>
            <w:tcW w:w="1470" w:type="dxa"/>
          </w:tcPr>
          <w:p w14:paraId="45C1A95F"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19" w:author="Qian Zhou" w:date="2016-12-15T09:50:00Z"/>
                <w:rFonts w:ascii="Arial" w:hAnsi="Arial" w:cs="Arial"/>
                <w:b w:val="0"/>
                <w:sz w:val="21"/>
                <w:szCs w:val="22"/>
              </w:rPr>
            </w:pPr>
            <w:ins w:id="2420" w:author="Qian Zhou" w:date="2016-12-15T09:50:00Z">
              <w:r w:rsidRPr="00A14C2D">
                <w:rPr>
                  <w:rFonts w:ascii="Arial" w:hAnsi="Arial" w:cs="Arial"/>
                  <w:b w:val="0"/>
                  <w:sz w:val="21"/>
                  <w:szCs w:val="22"/>
                </w:rPr>
                <w:t>Working with pair programmers Mattsi,Arya on login and registration</w:t>
              </w:r>
            </w:ins>
          </w:p>
          <w:p w14:paraId="318B76C8"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21" w:author="Qian Zhou" w:date="2016-12-15T09:50:00Z"/>
                <w:rFonts w:ascii="Arial" w:hAnsi="Arial" w:cs="Arial"/>
                <w:b w:val="0"/>
                <w:sz w:val="21"/>
                <w:szCs w:val="22"/>
              </w:rPr>
            </w:pPr>
            <w:ins w:id="2422" w:author="Qian Zhou" w:date="2016-12-15T09:50:00Z">
              <w:r w:rsidRPr="00A14C2D">
                <w:rPr>
                  <w:rFonts w:ascii="Arial" w:hAnsi="Arial" w:cs="Arial"/>
                  <w:b w:val="0"/>
                  <w:sz w:val="21"/>
                  <w:szCs w:val="22"/>
                </w:rPr>
                <w:t>Meeting with customer</w:t>
              </w:r>
            </w:ins>
          </w:p>
        </w:tc>
        <w:tc>
          <w:tcPr>
            <w:tcW w:w="1470" w:type="dxa"/>
          </w:tcPr>
          <w:p w14:paraId="4E58A54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23" w:author="Qian Zhou" w:date="2016-12-15T09:50:00Z"/>
                <w:rFonts w:ascii="Arial" w:hAnsi="Arial" w:cs="Arial"/>
                <w:b w:val="0"/>
                <w:sz w:val="21"/>
                <w:szCs w:val="22"/>
              </w:rPr>
            </w:pPr>
          </w:p>
        </w:tc>
        <w:tc>
          <w:tcPr>
            <w:tcW w:w="1470" w:type="dxa"/>
          </w:tcPr>
          <w:p w14:paraId="39C89D3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24" w:author="Qian Zhou" w:date="2016-12-15T09:50:00Z"/>
                <w:rFonts w:ascii="Arial" w:hAnsi="Arial" w:cs="Arial"/>
                <w:b w:val="0"/>
                <w:sz w:val="21"/>
                <w:szCs w:val="22"/>
              </w:rPr>
            </w:pPr>
            <w:ins w:id="2425" w:author="Qian Zhou" w:date="2016-12-15T09:50:00Z">
              <w:r w:rsidRPr="00A14C2D">
                <w:rPr>
                  <w:rFonts w:ascii="Arial" w:hAnsi="Arial" w:cs="Arial"/>
                  <w:b w:val="0"/>
                  <w:sz w:val="21"/>
                  <w:szCs w:val="22"/>
                </w:rPr>
                <w:t xml:space="preserve">Sprint meeting discussion </w:t>
              </w:r>
            </w:ins>
          </w:p>
          <w:p w14:paraId="6043D7FD"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26" w:author="Qian Zhou" w:date="2016-12-15T09:50:00Z"/>
                <w:rFonts w:ascii="Arial" w:hAnsi="Arial" w:cs="Arial"/>
                <w:b w:val="0"/>
                <w:sz w:val="21"/>
                <w:szCs w:val="22"/>
              </w:rPr>
            </w:pPr>
            <w:ins w:id="2427" w:author="Qian Zhou" w:date="2016-12-15T09:50:00Z">
              <w:r w:rsidRPr="00A14C2D">
                <w:rPr>
                  <w:rFonts w:ascii="Arial" w:hAnsi="Arial" w:cs="Arial"/>
                  <w:b w:val="0"/>
                  <w:sz w:val="21"/>
                  <w:szCs w:val="22"/>
                </w:rPr>
                <w:t>Produce documentation layout</w:t>
              </w:r>
            </w:ins>
          </w:p>
        </w:tc>
        <w:tc>
          <w:tcPr>
            <w:tcW w:w="1365" w:type="dxa"/>
          </w:tcPr>
          <w:p w14:paraId="25C1E7A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28" w:author="Qian Zhou" w:date="2016-12-15T09:50:00Z"/>
                <w:rFonts w:ascii="Arial" w:hAnsi="Arial" w:cs="Arial"/>
                <w:b w:val="0"/>
                <w:sz w:val="21"/>
                <w:szCs w:val="22"/>
              </w:rPr>
            </w:pPr>
          </w:p>
        </w:tc>
        <w:tc>
          <w:tcPr>
            <w:tcW w:w="1470" w:type="dxa"/>
          </w:tcPr>
          <w:p w14:paraId="1AE14E09"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29" w:author="Qian Zhou" w:date="2016-12-15T09:50:00Z"/>
                <w:rFonts w:ascii="Arial" w:hAnsi="Arial" w:cs="Arial"/>
                <w:b w:val="0"/>
                <w:sz w:val="21"/>
                <w:szCs w:val="22"/>
              </w:rPr>
            </w:pPr>
            <w:ins w:id="2430" w:author="Qian Zhou" w:date="2016-12-15T09:50:00Z">
              <w:r w:rsidRPr="00A14C2D">
                <w:rPr>
                  <w:rFonts w:ascii="Arial" w:hAnsi="Arial" w:cs="Arial"/>
                  <w:b w:val="0"/>
                  <w:sz w:val="21"/>
                  <w:szCs w:val="22"/>
                </w:rPr>
                <w:t>Work on documentation</w:t>
              </w:r>
            </w:ins>
          </w:p>
        </w:tc>
        <w:tc>
          <w:tcPr>
            <w:tcW w:w="1470" w:type="dxa"/>
          </w:tcPr>
          <w:p w14:paraId="507B6A9D"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31" w:author="Qian Zhou" w:date="2016-12-15T09:50:00Z"/>
                <w:rFonts w:ascii="Arial" w:hAnsi="Arial" w:cs="Arial"/>
                <w:b w:val="0"/>
                <w:sz w:val="21"/>
                <w:szCs w:val="22"/>
              </w:rPr>
            </w:pPr>
            <w:ins w:id="2432" w:author="Qian Zhou" w:date="2016-12-15T09:50:00Z">
              <w:r w:rsidRPr="00A14C2D">
                <w:rPr>
                  <w:rFonts w:ascii="Arial" w:hAnsi="Arial" w:cs="Arial"/>
                  <w:b w:val="0"/>
                  <w:sz w:val="21"/>
                  <w:szCs w:val="22"/>
                </w:rPr>
                <w:t>Work on documentation</w:t>
              </w:r>
            </w:ins>
          </w:p>
        </w:tc>
        <w:tc>
          <w:tcPr>
            <w:tcW w:w="1365" w:type="dxa"/>
          </w:tcPr>
          <w:p w14:paraId="29B5DD7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33" w:author="Qian Zhou" w:date="2016-12-15T09:50:00Z"/>
                <w:rFonts w:ascii="Arial" w:hAnsi="Arial" w:cs="Arial"/>
                <w:b w:val="0"/>
                <w:sz w:val="21"/>
                <w:szCs w:val="22"/>
              </w:rPr>
            </w:pPr>
            <w:ins w:id="2434" w:author="Qian Zhou" w:date="2016-12-15T09:50:00Z">
              <w:r w:rsidRPr="00A14C2D">
                <w:rPr>
                  <w:rFonts w:ascii="Arial" w:hAnsi="Arial" w:cs="Arial"/>
                  <w:b w:val="0"/>
                  <w:sz w:val="21"/>
                  <w:szCs w:val="22"/>
                </w:rPr>
                <w:t>Work on documentation</w:t>
              </w:r>
            </w:ins>
          </w:p>
          <w:p w14:paraId="40FE865C"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35" w:author="Qian Zhou" w:date="2016-12-15T09:50:00Z"/>
                <w:rFonts w:ascii="Arial" w:hAnsi="Arial" w:cs="Arial"/>
                <w:b w:val="0"/>
                <w:sz w:val="21"/>
                <w:szCs w:val="22"/>
              </w:rPr>
            </w:pPr>
            <w:ins w:id="2436" w:author="Qian Zhou" w:date="2016-12-15T09:50:00Z">
              <w:r w:rsidRPr="00A14C2D">
                <w:rPr>
                  <w:rFonts w:ascii="Arial" w:hAnsi="Arial" w:cs="Arial"/>
                  <w:b w:val="0"/>
                  <w:sz w:val="21"/>
                  <w:szCs w:val="22"/>
                </w:rPr>
                <w:t>Score Interaction investigation</w:t>
              </w:r>
            </w:ins>
          </w:p>
        </w:tc>
      </w:tr>
      <w:tr w:rsidR="00A14C2D" w:rsidRPr="00A14C2D" w14:paraId="76460D37" w14:textId="77777777" w:rsidTr="00A4492F">
        <w:trPr>
          <w:cnfStyle w:val="000000100000" w:firstRow="0" w:lastRow="0" w:firstColumn="0" w:lastColumn="0" w:oddVBand="0" w:evenVBand="0" w:oddHBand="1" w:evenHBand="0" w:firstRowFirstColumn="0" w:firstRowLastColumn="0" w:lastRowFirstColumn="0" w:lastRowLastColumn="0"/>
          <w:ins w:id="2437" w:author="Qian Zhou" w:date="2016-12-15T09:50:00Z"/>
        </w:trPr>
        <w:tc>
          <w:tcPr>
            <w:cnfStyle w:val="001000000000" w:firstRow="0" w:lastRow="0" w:firstColumn="1" w:lastColumn="0" w:oddVBand="0" w:evenVBand="0" w:oddHBand="0" w:evenHBand="0" w:firstRowFirstColumn="0" w:firstRowLastColumn="0" w:lastRowFirstColumn="0" w:lastRowLastColumn="0"/>
            <w:tcW w:w="1045" w:type="dxa"/>
          </w:tcPr>
          <w:p w14:paraId="51231B60" w14:textId="77777777" w:rsidR="00A14C2D" w:rsidRPr="00A14C2D" w:rsidRDefault="00A14C2D" w:rsidP="00A4492F">
            <w:pPr>
              <w:jc w:val="center"/>
              <w:rPr>
                <w:ins w:id="2438" w:author="Qian Zhou" w:date="2016-12-15T09:50:00Z"/>
                <w:rFonts w:ascii="Arial" w:hAnsi="Arial" w:cs="Arial"/>
                <w:b/>
                <w:sz w:val="21"/>
                <w:szCs w:val="22"/>
              </w:rPr>
            </w:pPr>
            <w:ins w:id="2439" w:author="Qian Zhou" w:date="2016-12-15T09:50:00Z">
              <w:r w:rsidRPr="00A14C2D">
                <w:rPr>
                  <w:rFonts w:ascii="Arial" w:hAnsi="Arial" w:cs="Arial"/>
                  <w:b/>
                  <w:sz w:val="21"/>
                  <w:szCs w:val="22"/>
                </w:rPr>
                <w:t>12</w:t>
              </w:r>
              <w:r w:rsidRPr="00A14C2D">
                <w:rPr>
                  <w:rFonts w:ascii="Arial" w:hAnsi="Arial" w:cs="Arial"/>
                  <w:b/>
                  <w:sz w:val="21"/>
                  <w:szCs w:val="22"/>
                  <w:vertAlign w:val="superscript"/>
                </w:rPr>
                <w:t>th</w:t>
              </w:r>
              <w:r w:rsidRPr="00A14C2D">
                <w:rPr>
                  <w:rFonts w:ascii="Arial" w:hAnsi="Arial" w:cs="Arial"/>
                  <w:b/>
                  <w:sz w:val="21"/>
                  <w:szCs w:val="22"/>
                </w:rPr>
                <w:t xml:space="preserve"> Dec</w:t>
              </w:r>
            </w:ins>
          </w:p>
        </w:tc>
        <w:tc>
          <w:tcPr>
            <w:tcW w:w="1470" w:type="dxa"/>
          </w:tcPr>
          <w:p w14:paraId="4ADE150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40" w:author="Qian Zhou" w:date="2016-12-15T09:50:00Z"/>
                <w:rFonts w:ascii="Arial" w:hAnsi="Arial" w:cs="Arial"/>
                <w:b w:val="0"/>
                <w:sz w:val="21"/>
                <w:szCs w:val="22"/>
              </w:rPr>
            </w:pPr>
            <w:ins w:id="2441" w:author="Qian Zhou" w:date="2016-12-15T09:50:00Z">
              <w:r w:rsidRPr="00A14C2D">
                <w:rPr>
                  <w:rFonts w:ascii="Arial" w:hAnsi="Arial" w:cs="Arial"/>
                  <w:b w:val="0"/>
                  <w:sz w:val="21"/>
                  <w:szCs w:val="22"/>
                </w:rPr>
                <w:t>Team meeting</w:t>
              </w:r>
            </w:ins>
          </w:p>
          <w:p w14:paraId="44D8AD1E"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42" w:author="Qian Zhou" w:date="2016-12-15T09:50:00Z"/>
                <w:rFonts w:ascii="Arial" w:hAnsi="Arial" w:cs="Arial"/>
                <w:b w:val="0"/>
                <w:sz w:val="21"/>
                <w:szCs w:val="22"/>
              </w:rPr>
            </w:pPr>
            <w:ins w:id="2443" w:author="Qian Zhou" w:date="2016-12-15T09:50:00Z">
              <w:r w:rsidRPr="00A14C2D">
                <w:rPr>
                  <w:rFonts w:ascii="Arial" w:hAnsi="Arial" w:cs="Arial"/>
                  <w:b w:val="0"/>
                  <w:sz w:val="21"/>
                  <w:szCs w:val="22"/>
                </w:rPr>
                <w:t xml:space="preserve">Writing Document 1 </w:t>
              </w:r>
              <w:r w:rsidRPr="00A14C2D">
                <w:rPr>
                  <w:rFonts w:ascii="Arial" w:hAnsi="Arial" w:cs="Arial"/>
                  <w:b w:val="0"/>
                  <w:sz w:val="21"/>
                  <w:szCs w:val="22"/>
                </w:rPr>
                <w:lastRenderedPageBreak/>
                <w:t xml:space="preserve">and document2 </w:t>
              </w:r>
            </w:ins>
          </w:p>
          <w:p w14:paraId="4776250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44" w:author="Qian Zhou" w:date="2016-12-15T09:50:00Z"/>
                <w:rFonts w:ascii="Arial" w:hAnsi="Arial" w:cs="Arial"/>
                <w:b w:val="0"/>
                <w:sz w:val="21"/>
                <w:szCs w:val="22"/>
              </w:rPr>
            </w:pPr>
            <w:ins w:id="2445" w:author="Qian Zhou" w:date="2016-12-15T09:50:00Z">
              <w:r w:rsidRPr="00A14C2D">
                <w:rPr>
                  <w:rFonts w:ascii="Arial" w:hAnsi="Arial" w:cs="Arial"/>
                  <w:b w:val="0"/>
                  <w:sz w:val="21"/>
                  <w:szCs w:val="22"/>
                </w:rPr>
                <w:t>Meeting with customer</w:t>
              </w:r>
            </w:ins>
          </w:p>
        </w:tc>
        <w:tc>
          <w:tcPr>
            <w:tcW w:w="1470" w:type="dxa"/>
          </w:tcPr>
          <w:p w14:paraId="1A76475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46" w:author="Qian Zhou" w:date="2016-12-15T09:50:00Z"/>
                <w:rFonts w:ascii="Arial" w:hAnsi="Arial" w:cs="Arial"/>
                <w:b w:val="0"/>
                <w:sz w:val="21"/>
                <w:szCs w:val="22"/>
              </w:rPr>
            </w:pPr>
            <w:ins w:id="2447" w:author="Qian Zhou" w:date="2016-12-15T09:50:00Z">
              <w:r w:rsidRPr="00A14C2D">
                <w:rPr>
                  <w:rFonts w:ascii="Arial" w:hAnsi="Arial" w:cs="Arial"/>
                  <w:b w:val="0"/>
                  <w:sz w:val="21"/>
                  <w:szCs w:val="22"/>
                </w:rPr>
                <w:lastRenderedPageBreak/>
                <w:t xml:space="preserve">Worked with the Pair Programmer Tasos on </w:t>
              </w:r>
              <w:r w:rsidRPr="00A14C2D">
                <w:rPr>
                  <w:rFonts w:ascii="Arial" w:hAnsi="Arial" w:cs="Arial"/>
                  <w:b w:val="0"/>
                  <w:sz w:val="21"/>
                  <w:szCs w:val="22"/>
                </w:rPr>
                <w:lastRenderedPageBreak/>
                <w:t>score/timer interaction</w:t>
              </w:r>
            </w:ins>
          </w:p>
        </w:tc>
        <w:tc>
          <w:tcPr>
            <w:tcW w:w="1470" w:type="dxa"/>
          </w:tcPr>
          <w:p w14:paraId="469AD1D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48" w:author="Qian Zhou" w:date="2016-12-15T09:50:00Z"/>
                <w:rFonts w:ascii="Arial" w:hAnsi="Arial" w:cs="Arial"/>
                <w:b w:val="0"/>
                <w:sz w:val="21"/>
                <w:szCs w:val="22"/>
              </w:rPr>
            </w:pPr>
            <w:ins w:id="2449" w:author="Qian Zhou" w:date="2016-12-15T09:50:00Z">
              <w:r w:rsidRPr="00A14C2D">
                <w:rPr>
                  <w:rFonts w:ascii="Arial" w:hAnsi="Arial" w:cs="Arial"/>
                  <w:b w:val="0"/>
                  <w:sz w:val="21"/>
                  <w:szCs w:val="22"/>
                </w:rPr>
                <w:lastRenderedPageBreak/>
                <w:t>Team Meeting</w:t>
              </w:r>
            </w:ins>
          </w:p>
          <w:p w14:paraId="3C7199D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50" w:author="Qian Zhou" w:date="2016-12-15T09:50:00Z"/>
                <w:rFonts w:ascii="Arial" w:hAnsi="Arial" w:cs="Arial"/>
                <w:b w:val="0"/>
                <w:sz w:val="21"/>
                <w:szCs w:val="22"/>
              </w:rPr>
            </w:pPr>
            <w:ins w:id="2451" w:author="Qian Zhou" w:date="2016-12-15T09:50:00Z">
              <w:r w:rsidRPr="00A14C2D">
                <w:rPr>
                  <w:rFonts w:ascii="Arial" w:hAnsi="Arial" w:cs="Arial"/>
                  <w:b w:val="0"/>
                  <w:sz w:val="21"/>
                  <w:szCs w:val="22"/>
                </w:rPr>
                <w:t xml:space="preserve">Writing Document 1 </w:t>
              </w:r>
              <w:r w:rsidRPr="00A14C2D">
                <w:rPr>
                  <w:rFonts w:ascii="Arial" w:hAnsi="Arial" w:cs="Arial"/>
                  <w:b w:val="0"/>
                  <w:sz w:val="21"/>
                  <w:szCs w:val="22"/>
                </w:rPr>
                <w:lastRenderedPageBreak/>
                <w:t xml:space="preserve">and document2 </w:t>
              </w:r>
            </w:ins>
          </w:p>
          <w:p w14:paraId="6D26F044"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52" w:author="Qian Zhou" w:date="2016-12-15T09:50:00Z"/>
                <w:rFonts w:ascii="Arial" w:hAnsi="Arial" w:cs="Arial"/>
                <w:b w:val="0"/>
                <w:sz w:val="21"/>
                <w:szCs w:val="22"/>
              </w:rPr>
            </w:pPr>
          </w:p>
        </w:tc>
        <w:tc>
          <w:tcPr>
            <w:tcW w:w="1365" w:type="dxa"/>
          </w:tcPr>
          <w:p w14:paraId="09DC5EE3"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53" w:author="Qian Zhou" w:date="2016-12-15T09:50:00Z"/>
                <w:rFonts w:ascii="Arial" w:hAnsi="Arial" w:cs="Arial"/>
                <w:b w:val="0"/>
                <w:sz w:val="21"/>
                <w:szCs w:val="22"/>
              </w:rPr>
            </w:pPr>
          </w:p>
        </w:tc>
        <w:tc>
          <w:tcPr>
            <w:tcW w:w="1470" w:type="dxa"/>
          </w:tcPr>
          <w:p w14:paraId="6630D97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54" w:author="Qian Zhou" w:date="2016-12-15T09:50:00Z"/>
                <w:rFonts w:ascii="Arial" w:hAnsi="Arial" w:cs="Arial"/>
                <w:b w:val="0"/>
                <w:sz w:val="21"/>
                <w:szCs w:val="22"/>
              </w:rPr>
            </w:pPr>
          </w:p>
        </w:tc>
        <w:tc>
          <w:tcPr>
            <w:tcW w:w="1470" w:type="dxa"/>
            <w:shd w:val="clear" w:color="auto" w:fill="0F243E" w:themeFill="text2" w:themeFillShade="80"/>
          </w:tcPr>
          <w:p w14:paraId="7B12BFF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55" w:author="Qian Zhou" w:date="2016-12-15T09:50:00Z"/>
                <w:rFonts w:ascii="Arial" w:hAnsi="Arial" w:cs="Arial"/>
                <w:b w:val="0"/>
                <w:sz w:val="21"/>
                <w:szCs w:val="22"/>
              </w:rPr>
            </w:pPr>
          </w:p>
        </w:tc>
        <w:tc>
          <w:tcPr>
            <w:tcW w:w="1365" w:type="dxa"/>
            <w:shd w:val="clear" w:color="auto" w:fill="0F243E" w:themeFill="text2" w:themeFillShade="80"/>
          </w:tcPr>
          <w:p w14:paraId="195BEAA9"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56" w:author="Qian Zhou" w:date="2016-12-15T09:50:00Z"/>
                <w:rFonts w:ascii="Arial" w:hAnsi="Arial" w:cs="Arial"/>
                <w:b w:val="0"/>
                <w:sz w:val="21"/>
                <w:szCs w:val="22"/>
              </w:rPr>
            </w:pPr>
          </w:p>
        </w:tc>
      </w:tr>
    </w:tbl>
    <w:p w14:paraId="7875DD2E" w14:textId="77777777" w:rsidR="00A14C2D" w:rsidRPr="00A14C2D" w:rsidRDefault="00A14C2D" w:rsidP="00A14C2D">
      <w:pPr>
        <w:rPr>
          <w:ins w:id="2457" w:author="Qian Zhou" w:date="2016-12-15T09:50:00Z"/>
          <w:rFonts w:ascii="Arial" w:hAnsi="Arial" w:cs="Arial"/>
          <w:b w:val="0"/>
          <w:sz w:val="21"/>
          <w:szCs w:val="22"/>
        </w:rPr>
      </w:pPr>
    </w:p>
    <w:p w14:paraId="5CB3249F" w14:textId="77777777" w:rsidR="00A14C2D" w:rsidRPr="00A14C2D" w:rsidRDefault="00A14C2D" w:rsidP="00A14C2D">
      <w:pPr>
        <w:rPr>
          <w:ins w:id="2458" w:author="Qian Zhou" w:date="2016-12-15T09:50:00Z"/>
          <w:rFonts w:ascii="Arial" w:hAnsi="Arial" w:cs="Arial"/>
          <w:sz w:val="21"/>
          <w:szCs w:val="22"/>
        </w:rPr>
      </w:pPr>
      <w:ins w:id="2459" w:author="Qian Zhou" w:date="2016-12-15T09:50:00Z">
        <w:r w:rsidRPr="00A14C2D">
          <w:rPr>
            <w:rFonts w:ascii="Arial" w:hAnsi="Arial" w:cs="Arial"/>
            <w:sz w:val="21"/>
            <w:szCs w:val="22"/>
          </w:rPr>
          <w:t xml:space="preserve">Qian: </w:t>
        </w:r>
      </w:ins>
    </w:p>
    <w:tbl>
      <w:tblPr>
        <w:tblStyle w:val="GridTable5Dark-Accent2"/>
        <w:tblW w:w="5320" w:type="pct"/>
        <w:tblLayout w:type="fixed"/>
        <w:tblLook w:val="04A0" w:firstRow="1" w:lastRow="0" w:firstColumn="1" w:lastColumn="0" w:noHBand="0" w:noVBand="1"/>
      </w:tblPr>
      <w:tblGrid>
        <w:gridCol w:w="1005"/>
        <w:gridCol w:w="1399"/>
        <w:gridCol w:w="1382"/>
        <w:gridCol w:w="1416"/>
        <w:gridCol w:w="1300"/>
        <w:gridCol w:w="1399"/>
        <w:gridCol w:w="1399"/>
        <w:gridCol w:w="1300"/>
      </w:tblGrid>
      <w:tr w:rsidR="00A14C2D" w:rsidRPr="00A14C2D" w14:paraId="11528AC9" w14:textId="77777777" w:rsidTr="00A4492F">
        <w:trPr>
          <w:cnfStyle w:val="100000000000" w:firstRow="1" w:lastRow="0" w:firstColumn="0" w:lastColumn="0" w:oddVBand="0" w:evenVBand="0" w:oddHBand="0" w:evenHBand="0" w:firstRowFirstColumn="0" w:firstRowLastColumn="0" w:lastRowFirstColumn="0" w:lastRowLastColumn="0"/>
          <w:trHeight w:val="258"/>
          <w:ins w:id="2460" w:author="Qian Zhou" w:date="2016-12-15T09:50:00Z"/>
        </w:trPr>
        <w:tc>
          <w:tcPr>
            <w:cnfStyle w:val="001000000000" w:firstRow="0" w:lastRow="0" w:firstColumn="1" w:lastColumn="0" w:oddVBand="0" w:evenVBand="0" w:oddHBand="0" w:evenHBand="0" w:firstRowFirstColumn="0" w:firstRowLastColumn="0" w:lastRowFirstColumn="0" w:lastRowLastColumn="0"/>
            <w:tcW w:w="474" w:type="pct"/>
          </w:tcPr>
          <w:p w14:paraId="5F90CBCA" w14:textId="77777777" w:rsidR="00A14C2D" w:rsidRPr="00A14C2D" w:rsidRDefault="00A14C2D" w:rsidP="00A4492F">
            <w:pPr>
              <w:rPr>
                <w:ins w:id="2461" w:author="Qian Zhou" w:date="2016-12-15T09:50:00Z"/>
                <w:rFonts w:ascii="Arial" w:hAnsi="Arial" w:cs="Arial"/>
                <w:b/>
                <w:sz w:val="21"/>
                <w:szCs w:val="22"/>
              </w:rPr>
            </w:pPr>
            <w:ins w:id="2462" w:author="Qian Zhou" w:date="2016-12-15T09:50:00Z">
              <w:r w:rsidRPr="00A14C2D">
                <w:rPr>
                  <w:rFonts w:ascii="Arial" w:hAnsi="Arial" w:cs="Arial"/>
                  <w:b/>
                  <w:sz w:val="21"/>
                  <w:szCs w:val="22"/>
                </w:rPr>
                <w:t>Date</w:t>
              </w:r>
            </w:ins>
          </w:p>
        </w:tc>
        <w:tc>
          <w:tcPr>
            <w:tcW w:w="660" w:type="pct"/>
          </w:tcPr>
          <w:p w14:paraId="50E6F107"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463" w:author="Qian Zhou" w:date="2016-12-15T09:50:00Z"/>
                <w:rFonts w:ascii="Arial" w:hAnsi="Arial" w:cs="Arial"/>
                <w:b/>
                <w:sz w:val="21"/>
                <w:szCs w:val="22"/>
              </w:rPr>
            </w:pPr>
            <w:ins w:id="2464" w:author="Qian Zhou" w:date="2016-12-15T09:50:00Z">
              <w:r w:rsidRPr="00A14C2D">
                <w:rPr>
                  <w:rFonts w:ascii="Arial" w:hAnsi="Arial" w:cs="Arial"/>
                  <w:b/>
                  <w:sz w:val="21"/>
                  <w:szCs w:val="22"/>
                </w:rPr>
                <w:t>Mondy</w:t>
              </w:r>
            </w:ins>
          </w:p>
        </w:tc>
        <w:tc>
          <w:tcPr>
            <w:tcW w:w="652" w:type="pct"/>
          </w:tcPr>
          <w:p w14:paraId="46B981EB"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465" w:author="Qian Zhou" w:date="2016-12-15T09:50:00Z"/>
                <w:rFonts w:ascii="Arial" w:hAnsi="Arial" w:cs="Arial"/>
                <w:b/>
                <w:sz w:val="21"/>
                <w:szCs w:val="22"/>
              </w:rPr>
            </w:pPr>
            <w:ins w:id="2466" w:author="Qian Zhou" w:date="2016-12-15T09:50:00Z">
              <w:r w:rsidRPr="00A14C2D">
                <w:rPr>
                  <w:rFonts w:ascii="Arial" w:hAnsi="Arial" w:cs="Arial"/>
                  <w:b/>
                  <w:sz w:val="21"/>
                  <w:szCs w:val="22"/>
                </w:rPr>
                <w:t>Tuesday</w:t>
              </w:r>
            </w:ins>
          </w:p>
        </w:tc>
        <w:tc>
          <w:tcPr>
            <w:tcW w:w="668" w:type="pct"/>
          </w:tcPr>
          <w:p w14:paraId="55B9EF2F"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467" w:author="Qian Zhou" w:date="2016-12-15T09:50:00Z"/>
                <w:rFonts w:ascii="Arial" w:hAnsi="Arial" w:cs="Arial"/>
                <w:b/>
                <w:sz w:val="21"/>
                <w:szCs w:val="22"/>
              </w:rPr>
            </w:pPr>
            <w:ins w:id="2468" w:author="Qian Zhou" w:date="2016-12-15T09:50:00Z">
              <w:r w:rsidRPr="00A14C2D">
                <w:rPr>
                  <w:rFonts w:ascii="Arial" w:hAnsi="Arial" w:cs="Arial"/>
                  <w:b/>
                  <w:sz w:val="21"/>
                  <w:szCs w:val="22"/>
                </w:rPr>
                <w:t>Wednesday</w:t>
              </w:r>
            </w:ins>
          </w:p>
        </w:tc>
        <w:tc>
          <w:tcPr>
            <w:tcW w:w="613" w:type="pct"/>
          </w:tcPr>
          <w:p w14:paraId="5919BD9B"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469" w:author="Qian Zhou" w:date="2016-12-15T09:50:00Z"/>
                <w:rFonts w:ascii="Arial" w:hAnsi="Arial" w:cs="Arial"/>
                <w:b/>
                <w:sz w:val="21"/>
                <w:szCs w:val="22"/>
              </w:rPr>
            </w:pPr>
            <w:ins w:id="2470" w:author="Qian Zhou" w:date="2016-12-15T09:50:00Z">
              <w:r w:rsidRPr="00A14C2D">
                <w:rPr>
                  <w:rFonts w:ascii="Arial" w:hAnsi="Arial" w:cs="Arial"/>
                  <w:b/>
                  <w:sz w:val="21"/>
                  <w:szCs w:val="22"/>
                </w:rPr>
                <w:t>Thursday</w:t>
              </w:r>
            </w:ins>
          </w:p>
        </w:tc>
        <w:tc>
          <w:tcPr>
            <w:tcW w:w="660" w:type="pct"/>
          </w:tcPr>
          <w:p w14:paraId="4B8BD3DA"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471" w:author="Qian Zhou" w:date="2016-12-15T09:50:00Z"/>
                <w:rFonts w:ascii="Arial" w:hAnsi="Arial" w:cs="Arial"/>
                <w:b/>
                <w:sz w:val="21"/>
                <w:szCs w:val="22"/>
              </w:rPr>
            </w:pPr>
            <w:ins w:id="2472" w:author="Qian Zhou" w:date="2016-12-15T09:50:00Z">
              <w:r w:rsidRPr="00A14C2D">
                <w:rPr>
                  <w:rFonts w:ascii="Arial" w:hAnsi="Arial" w:cs="Arial"/>
                  <w:b/>
                  <w:sz w:val="21"/>
                  <w:szCs w:val="22"/>
                </w:rPr>
                <w:t>Friday</w:t>
              </w:r>
            </w:ins>
          </w:p>
        </w:tc>
        <w:tc>
          <w:tcPr>
            <w:tcW w:w="660" w:type="pct"/>
          </w:tcPr>
          <w:p w14:paraId="4E4B254A"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473" w:author="Qian Zhou" w:date="2016-12-15T09:50:00Z"/>
                <w:rFonts w:ascii="Arial" w:hAnsi="Arial" w:cs="Arial"/>
                <w:b/>
                <w:sz w:val="21"/>
                <w:szCs w:val="22"/>
              </w:rPr>
            </w:pPr>
            <w:ins w:id="2474" w:author="Qian Zhou" w:date="2016-12-15T09:50:00Z">
              <w:r w:rsidRPr="00A14C2D">
                <w:rPr>
                  <w:rFonts w:ascii="Arial" w:hAnsi="Arial" w:cs="Arial"/>
                  <w:b/>
                  <w:sz w:val="21"/>
                  <w:szCs w:val="22"/>
                </w:rPr>
                <w:t>Saturday</w:t>
              </w:r>
            </w:ins>
          </w:p>
        </w:tc>
        <w:tc>
          <w:tcPr>
            <w:tcW w:w="613" w:type="pct"/>
          </w:tcPr>
          <w:p w14:paraId="33E27295" w14:textId="77777777" w:rsidR="00A14C2D" w:rsidRPr="00A14C2D" w:rsidRDefault="00A14C2D" w:rsidP="00A4492F">
            <w:pPr>
              <w:cnfStyle w:val="100000000000" w:firstRow="1" w:lastRow="0" w:firstColumn="0" w:lastColumn="0" w:oddVBand="0" w:evenVBand="0" w:oddHBand="0" w:evenHBand="0" w:firstRowFirstColumn="0" w:firstRowLastColumn="0" w:lastRowFirstColumn="0" w:lastRowLastColumn="0"/>
              <w:rPr>
                <w:ins w:id="2475" w:author="Qian Zhou" w:date="2016-12-15T09:50:00Z"/>
                <w:rFonts w:ascii="Arial" w:hAnsi="Arial" w:cs="Arial"/>
                <w:b/>
                <w:sz w:val="21"/>
                <w:szCs w:val="22"/>
              </w:rPr>
            </w:pPr>
            <w:ins w:id="2476" w:author="Qian Zhou" w:date="2016-12-15T09:50:00Z">
              <w:r w:rsidRPr="00A14C2D">
                <w:rPr>
                  <w:rFonts w:ascii="Arial" w:hAnsi="Arial" w:cs="Arial"/>
                  <w:b/>
                  <w:sz w:val="21"/>
                  <w:szCs w:val="22"/>
                </w:rPr>
                <w:t>Sunday</w:t>
              </w:r>
            </w:ins>
          </w:p>
        </w:tc>
      </w:tr>
      <w:tr w:rsidR="00A14C2D" w:rsidRPr="00A14C2D" w14:paraId="40393519" w14:textId="77777777" w:rsidTr="00A4492F">
        <w:trPr>
          <w:cnfStyle w:val="000000100000" w:firstRow="0" w:lastRow="0" w:firstColumn="0" w:lastColumn="0" w:oddVBand="0" w:evenVBand="0" w:oddHBand="1" w:evenHBand="0" w:firstRowFirstColumn="0" w:firstRowLastColumn="0" w:lastRowFirstColumn="0" w:lastRowLastColumn="0"/>
          <w:trHeight w:val="258"/>
          <w:ins w:id="2477" w:author="Qian Zhou" w:date="2016-12-15T09:50:00Z"/>
        </w:trPr>
        <w:tc>
          <w:tcPr>
            <w:cnfStyle w:val="001000000000" w:firstRow="0" w:lastRow="0" w:firstColumn="1" w:lastColumn="0" w:oddVBand="0" w:evenVBand="0" w:oddHBand="0" w:evenHBand="0" w:firstRowFirstColumn="0" w:firstRowLastColumn="0" w:lastRowFirstColumn="0" w:lastRowLastColumn="0"/>
            <w:tcW w:w="474" w:type="pct"/>
          </w:tcPr>
          <w:p w14:paraId="26A2ED87" w14:textId="77777777" w:rsidR="00A14C2D" w:rsidRPr="00A14C2D" w:rsidRDefault="00A14C2D" w:rsidP="00A4492F">
            <w:pPr>
              <w:rPr>
                <w:ins w:id="2478" w:author="Qian Zhou" w:date="2016-12-15T09:50:00Z"/>
                <w:rFonts w:ascii="Arial" w:hAnsi="Arial" w:cs="Arial"/>
                <w:b/>
                <w:sz w:val="21"/>
                <w:szCs w:val="22"/>
              </w:rPr>
            </w:pPr>
            <w:ins w:id="2479" w:author="Qian Zhou" w:date="2016-12-15T09:50:00Z">
              <w:r w:rsidRPr="00A14C2D">
                <w:rPr>
                  <w:rFonts w:ascii="Arial" w:hAnsi="Arial" w:cs="Arial"/>
                  <w:b/>
                  <w:sz w:val="21"/>
                  <w:szCs w:val="22"/>
                </w:rPr>
                <w:t>31</w:t>
              </w:r>
              <w:r w:rsidRPr="00A14C2D">
                <w:rPr>
                  <w:rFonts w:ascii="Arial" w:hAnsi="Arial" w:cs="Arial"/>
                  <w:b/>
                  <w:sz w:val="21"/>
                  <w:szCs w:val="22"/>
                  <w:vertAlign w:val="superscript"/>
                </w:rPr>
                <w:t xml:space="preserve">s </w:t>
              </w:r>
              <w:r w:rsidRPr="00A14C2D">
                <w:rPr>
                  <w:rFonts w:ascii="Arial" w:hAnsi="Arial" w:cs="Arial"/>
                  <w:b/>
                  <w:sz w:val="21"/>
                  <w:szCs w:val="22"/>
                </w:rPr>
                <w:t>Oct</w:t>
              </w:r>
            </w:ins>
          </w:p>
        </w:tc>
        <w:tc>
          <w:tcPr>
            <w:tcW w:w="660" w:type="pct"/>
          </w:tcPr>
          <w:p w14:paraId="537F29D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80" w:author="Qian Zhou" w:date="2016-12-15T09:50:00Z"/>
                <w:rFonts w:ascii="Arial" w:hAnsi="Arial" w:cs="Arial"/>
                <w:b w:val="0"/>
                <w:sz w:val="21"/>
                <w:szCs w:val="22"/>
                <w:lang w:eastAsia="zh-CN"/>
              </w:rPr>
            </w:pPr>
            <w:ins w:id="2481" w:author="Qian Zhou" w:date="2016-12-15T09:50:00Z">
              <w:r w:rsidRPr="00A14C2D">
                <w:rPr>
                  <w:rFonts w:ascii="Arial" w:hAnsi="Arial" w:cs="Arial"/>
                  <w:b w:val="0"/>
                  <w:sz w:val="21"/>
                  <w:szCs w:val="22"/>
                  <w:lang w:eastAsia="zh-CN"/>
                </w:rPr>
                <w:t>Team Meeting</w:t>
              </w:r>
            </w:ins>
          </w:p>
        </w:tc>
        <w:tc>
          <w:tcPr>
            <w:tcW w:w="652" w:type="pct"/>
          </w:tcPr>
          <w:p w14:paraId="5074CFC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82" w:author="Qian Zhou" w:date="2016-12-15T09:50:00Z"/>
                <w:rFonts w:ascii="Arial" w:hAnsi="Arial" w:cs="Arial"/>
                <w:b w:val="0"/>
                <w:sz w:val="21"/>
                <w:szCs w:val="22"/>
              </w:rPr>
            </w:pPr>
          </w:p>
        </w:tc>
        <w:tc>
          <w:tcPr>
            <w:tcW w:w="668" w:type="pct"/>
          </w:tcPr>
          <w:p w14:paraId="2C53173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83" w:author="Qian Zhou" w:date="2016-12-15T09:50:00Z"/>
                <w:rFonts w:ascii="Arial" w:hAnsi="Arial" w:cs="Arial"/>
                <w:b w:val="0"/>
                <w:sz w:val="21"/>
                <w:szCs w:val="22"/>
                <w:lang w:eastAsia="zh-CN"/>
              </w:rPr>
            </w:pPr>
            <w:ins w:id="2484" w:author="Qian Zhou" w:date="2016-12-15T09:50:00Z">
              <w:r w:rsidRPr="00A14C2D">
                <w:rPr>
                  <w:rFonts w:ascii="Arial" w:hAnsi="Arial" w:cs="Arial"/>
                  <w:b w:val="0"/>
                  <w:sz w:val="21"/>
                  <w:szCs w:val="22"/>
                  <w:lang w:eastAsia="zh-CN"/>
                </w:rPr>
                <w:t>Team Meeting</w:t>
              </w:r>
            </w:ins>
          </w:p>
        </w:tc>
        <w:tc>
          <w:tcPr>
            <w:tcW w:w="613" w:type="pct"/>
          </w:tcPr>
          <w:p w14:paraId="0AAEC61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85" w:author="Qian Zhou" w:date="2016-12-15T09:50:00Z"/>
                <w:rFonts w:ascii="Arial" w:hAnsi="Arial" w:cs="Arial"/>
                <w:b w:val="0"/>
                <w:sz w:val="21"/>
                <w:szCs w:val="22"/>
              </w:rPr>
            </w:pPr>
          </w:p>
        </w:tc>
        <w:tc>
          <w:tcPr>
            <w:tcW w:w="660" w:type="pct"/>
          </w:tcPr>
          <w:p w14:paraId="6DF1444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86" w:author="Qian Zhou" w:date="2016-12-15T09:50:00Z"/>
                <w:rFonts w:ascii="Arial" w:hAnsi="Arial" w:cs="Arial"/>
                <w:b w:val="0"/>
                <w:sz w:val="21"/>
                <w:szCs w:val="22"/>
              </w:rPr>
            </w:pPr>
          </w:p>
        </w:tc>
        <w:tc>
          <w:tcPr>
            <w:tcW w:w="660" w:type="pct"/>
          </w:tcPr>
          <w:p w14:paraId="5BD54A48"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87" w:author="Qian Zhou" w:date="2016-12-15T09:50:00Z"/>
                <w:rFonts w:ascii="Arial" w:hAnsi="Arial" w:cs="Arial"/>
                <w:b w:val="0"/>
                <w:sz w:val="21"/>
                <w:szCs w:val="22"/>
              </w:rPr>
            </w:pPr>
          </w:p>
        </w:tc>
        <w:tc>
          <w:tcPr>
            <w:tcW w:w="613" w:type="pct"/>
          </w:tcPr>
          <w:p w14:paraId="208F9AF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488" w:author="Qian Zhou" w:date="2016-12-15T09:50:00Z"/>
                <w:rFonts w:ascii="Arial" w:hAnsi="Arial" w:cs="Arial"/>
                <w:b w:val="0"/>
                <w:sz w:val="21"/>
                <w:szCs w:val="22"/>
              </w:rPr>
            </w:pPr>
          </w:p>
        </w:tc>
      </w:tr>
      <w:tr w:rsidR="00A14C2D" w:rsidRPr="00A14C2D" w14:paraId="4110F68F" w14:textId="77777777" w:rsidTr="00A4492F">
        <w:trPr>
          <w:trHeight w:val="1423"/>
          <w:ins w:id="2489" w:author="Qian Zhou" w:date="2016-12-15T09:50:00Z"/>
        </w:trPr>
        <w:tc>
          <w:tcPr>
            <w:cnfStyle w:val="001000000000" w:firstRow="0" w:lastRow="0" w:firstColumn="1" w:lastColumn="0" w:oddVBand="0" w:evenVBand="0" w:oddHBand="0" w:evenHBand="0" w:firstRowFirstColumn="0" w:firstRowLastColumn="0" w:lastRowFirstColumn="0" w:lastRowLastColumn="0"/>
            <w:tcW w:w="474" w:type="pct"/>
          </w:tcPr>
          <w:p w14:paraId="6DB6D679" w14:textId="77777777" w:rsidR="00A14C2D" w:rsidRPr="00A14C2D" w:rsidRDefault="00A14C2D" w:rsidP="00A4492F">
            <w:pPr>
              <w:rPr>
                <w:ins w:id="2490" w:author="Qian Zhou" w:date="2016-12-15T09:50:00Z"/>
                <w:rFonts w:ascii="Arial" w:hAnsi="Arial" w:cs="Arial"/>
                <w:b/>
                <w:sz w:val="21"/>
                <w:szCs w:val="22"/>
              </w:rPr>
            </w:pPr>
            <w:ins w:id="2491" w:author="Qian Zhou" w:date="2016-12-15T09:50:00Z">
              <w:r w:rsidRPr="00A14C2D">
                <w:rPr>
                  <w:rFonts w:ascii="Arial" w:hAnsi="Arial" w:cs="Arial"/>
                  <w:b/>
                  <w:sz w:val="21"/>
                  <w:szCs w:val="22"/>
                </w:rPr>
                <w:t>7</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660" w:type="pct"/>
          </w:tcPr>
          <w:p w14:paraId="1A4ECA5C"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92" w:author="Qian Zhou" w:date="2016-12-15T09:50:00Z"/>
                <w:rFonts w:ascii="Arial" w:hAnsi="Arial" w:cs="Arial"/>
                <w:b w:val="0"/>
                <w:sz w:val="21"/>
                <w:szCs w:val="22"/>
                <w:lang w:eastAsia="zh-CN"/>
              </w:rPr>
            </w:pPr>
            <w:ins w:id="2493" w:author="Qian Zhou" w:date="2016-12-15T09:50:00Z">
              <w:r w:rsidRPr="00A14C2D">
                <w:rPr>
                  <w:rFonts w:ascii="Arial" w:hAnsi="Arial" w:cs="Arial"/>
                  <w:b w:val="0"/>
                  <w:sz w:val="21"/>
                  <w:szCs w:val="22"/>
                  <w:lang w:eastAsia="zh-CN"/>
                </w:rPr>
                <w:t>Team Meeting (sprint0) – worked with group on the requirements analysis.</w:t>
              </w:r>
            </w:ins>
          </w:p>
        </w:tc>
        <w:tc>
          <w:tcPr>
            <w:tcW w:w="652" w:type="pct"/>
          </w:tcPr>
          <w:p w14:paraId="5BB5DC3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94" w:author="Qian Zhou" w:date="2016-12-15T09:50:00Z"/>
                <w:rFonts w:ascii="Arial" w:hAnsi="Arial" w:cs="Arial"/>
                <w:b w:val="0"/>
                <w:sz w:val="21"/>
                <w:szCs w:val="22"/>
              </w:rPr>
            </w:pPr>
            <w:ins w:id="2495" w:author="Qian Zhou" w:date="2016-12-15T09:50:00Z">
              <w:r w:rsidRPr="00A14C2D">
                <w:rPr>
                  <w:rFonts w:ascii="Arial" w:hAnsi="Arial" w:cs="Arial"/>
                  <w:b w:val="0"/>
                  <w:sz w:val="21"/>
                  <w:szCs w:val="22"/>
                  <w:lang w:eastAsia="zh-CN"/>
                </w:rPr>
                <w:t>Worked with Xiao on the use cases about the user interaction before playing the game.</w:t>
              </w:r>
            </w:ins>
          </w:p>
        </w:tc>
        <w:tc>
          <w:tcPr>
            <w:tcW w:w="668" w:type="pct"/>
          </w:tcPr>
          <w:p w14:paraId="6ACD73E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96" w:author="Qian Zhou" w:date="2016-12-15T09:50:00Z"/>
                <w:rFonts w:ascii="Arial" w:hAnsi="Arial" w:cs="Arial"/>
                <w:b w:val="0"/>
                <w:sz w:val="21"/>
                <w:szCs w:val="22"/>
                <w:lang w:eastAsia="zh-CN"/>
              </w:rPr>
            </w:pPr>
            <w:ins w:id="2497" w:author="Qian Zhou" w:date="2016-12-15T09:50:00Z">
              <w:r w:rsidRPr="00A14C2D">
                <w:rPr>
                  <w:rFonts w:ascii="Arial" w:hAnsi="Arial" w:cs="Arial"/>
                  <w:b w:val="0"/>
                  <w:sz w:val="21"/>
                  <w:szCs w:val="22"/>
                  <w:lang w:eastAsia="zh-CN"/>
                </w:rPr>
                <w:t>Team Meeting – worked with group on the use cases and CRC cards.</w:t>
              </w:r>
            </w:ins>
          </w:p>
          <w:p w14:paraId="66E3796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98" w:author="Qian Zhou" w:date="2016-12-15T09:50:00Z"/>
                <w:rFonts w:ascii="Arial" w:hAnsi="Arial" w:cs="Arial"/>
                <w:b w:val="0"/>
                <w:sz w:val="21"/>
                <w:szCs w:val="22"/>
                <w:lang w:eastAsia="zh-CN"/>
              </w:rPr>
            </w:pPr>
          </w:p>
        </w:tc>
        <w:tc>
          <w:tcPr>
            <w:tcW w:w="613" w:type="pct"/>
          </w:tcPr>
          <w:p w14:paraId="3FB4FEDE"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499" w:author="Qian Zhou" w:date="2016-12-15T09:50:00Z"/>
                <w:rFonts w:ascii="Arial" w:hAnsi="Arial" w:cs="Arial"/>
                <w:b w:val="0"/>
                <w:sz w:val="21"/>
                <w:szCs w:val="22"/>
              </w:rPr>
            </w:pPr>
          </w:p>
        </w:tc>
        <w:tc>
          <w:tcPr>
            <w:tcW w:w="660" w:type="pct"/>
          </w:tcPr>
          <w:p w14:paraId="1DA2690F"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00" w:author="Qian Zhou" w:date="2016-12-15T09:50:00Z"/>
                <w:rFonts w:ascii="Arial" w:hAnsi="Arial" w:cs="Arial"/>
                <w:b w:val="0"/>
                <w:sz w:val="21"/>
                <w:szCs w:val="22"/>
              </w:rPr>
            </w:pPr>
          </w:p>
        </w:tc>
        <w:tc>
          <w:tcPr>
            <w:tcW w:w="660" w:type="pct"/>
          </w:tcPr>
          <w:p w14:paraId="7AA5393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01" w:author="Qian Zhou" w:date="2016-12-15T09:50:00Z"/>
                <w:rFonts w:ascii="Arial" w:hAnsi="Arial" w:cs="Arial"/>
                <w:b w:val="0"/>
                <w:sz w:val="21"/>
                <w:szCs w:val="22"/>
              </w:rPr>
            </w:pPr>
          </w:p>
        </w:tc>
        <w:tc>
          <w:tcPr>
            <w:tcW w:w="613" w:type="pct"/>
          </w:tcPr>
          <w:p w14:paraId="2F8FF75A"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02" w:author="Qian Zhou" w:date="2016-12-15T09:50:00Z"/>
                <w:rFonts w:ascii="Arial" w:hAnsi="Arial" w:cs="Arial"/>
                <w:b w:val="0"/>
                <w:sz w:val="21"/>
                <w:szCs w:val="22"/>
              </w:rPr>
            </w:pPr>
          </w:p>
        </w:tc>
      </w:tr>
      <w:tr w:rsidR="00A14C2D" w:rsidRPr="00A14C2D" w14:paraId="1168B16D" w14:textId="77777777" w:rsidTr="00A4492F">
        <w:trPr>
          <w:cnfStyle w:val="000000100000" w:firstRow="0" w:lastRow="0" w:firstColumn="0" w:lastColumn="0" w:oddVBand="0" w:evenVBand="0" w:oddHBand="1" w:evenHBand="0" w:firstRowFirstColumn="0" w:firstRowLastColumn="0" w:lastRowFirstColumn="0" w:lastRowLastColumn="0"/>
          <w:trHeight w:val="258"/>
          <w:ins w:id="2503" w:author="Qian Zhou" w:date="2016-12-15T09:50:00Z"/>
        </w:trPr>
        <w:tc>
          <w:tcPr>
            <w:cnfStyle w:val="001000000000" w:firstRow="0" w:lastRow="0" w:firstColumn="1" w:lastColumn="0" w:oddVBand="0" w:evenVBand="0" w:oddHBand="0" w:evenHBand="0" w:firstRowFirstColumn="0" w:firstRowLastColumn="0" w:lastRowFirstColumn="0" w:lastRowLastColumn="0"/>
            <w:tcW w:w="474" w:type="pct"/>
          </w:tcPr>
          <w:p w14:paraId="42CFB500" w14:textId="77777777" w:rsidR="00A14C2D" w:rsidRPr="00A14C2D" w:rsidRDefault="00A14C2D" w:rsidP="00A4492F">
            <w:pPr>
              <w:rPr>
                <w:ins w:id="2504" w:author="Qian Zhou" w:date="2016-12-15T09:50:00Z"/>
                <w:rFonts w:ascii="Arial" w:hAnsi="Arial" w:cs="Arial"/>
                <w:b/>
                <w:sz w:val="21"/>
                <w:szCs w:val="22"/>
              </w:rPr>
            </w:pPr>
            <w:ins w:id="2505" w:author="Qian Zhou" w:date="2016-12-15T09:50:00Z">
              <w:r w:rsidRPr="00A14C2D">
                <w:rPr>
                  <w:rFonts w:ascii="Arial" w:hAnsi="Arial" w:cs="Arial"/>
                  <w:b/>
                  <w:sz w:val="21"/>
                  <w:szCs w:val="22"/>
                </w:rPr>
                <w:t>14</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660" w:type="pct"/>
          </w:tcPr>
          <w:p w14:paraId="355F8DCD"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06" w:author="Qian Zhou" w:date="2016-12-15T09:50:00Z"/>
                <w:rFonts w:ascii="Arial" w:hAnsi="Arial" w:cs="Arial"/>
                <w:b w:val="0"/>
                <w:sz w:val="21"/>
                <w:szCs w:val="22"/>
                <w:lang w:eastAsia="zh-CN"/>
              </w:rPr>
            </w:pPr>
            <w:ins w:id="2507" w:author="Qian Zhou" w:date="2016-12-15T09:50:00Z">
              <w:r w:rsidRPr="00A14C2D">
                <w:rPr>
                  <w:rFonts w:ascii="Arial" w:hAnsi="Arial" w:cs="Arial"/>
                  <w:b w:val="0"/>
                  <w:sz w:val="21"/>
                  <w:szCs w:val="22"/>
                  <w:lang w:eastAsia="zh-CN"/>
                </w:rPr>
                <w:t>Team Meeting – worked with group on the CRC cards and task estimations.</w:t>
              </w:r>
            </w:ins>
          </w:p>
        </w:tc>
        <w:tc>
          <w:tcPr>
            <w:tcW w:w="652" w:type="pct"/>
          </w:tcPr>
          <w:p w14:paraId="2DCFD248"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08" w:author="Qian Zhou" w:date="2016-12-15T09:50:00Z"/>
                <w:rFonts w:ascii="Arial" w:hAnsi="Arial" w:cs="Arial"/>
                <w:b w:val="0"/>
                <w:sz w:val="21"/>
                <w:szCs w:val="22"/>
              </w:rPr>
            </w:pPr>
          </w:p>
        </w:tc>
        <w:tc>
          <w:tcPr>
            <w:tcW w:w="668" w:type="pct"/>
          </w:tcPr>
          <w:p w14:paraId="18C2E1B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09" w:author="Qian Zhou" w:date="2016-12-15T09:50:00Z"/>
                <w:rFonts w:ascii="Arial" w:hAnsi="Arial" w:cs="Arial"/>
                <w:b w:val="0"/>
                <w:sz w:val="21"/>
                <w:szCs w:val="22"/>
                <w:lang w:eastAsia="zh-CN"/>
              </w:rPr>
            </w:pPr>
            <w:ins w:id="2510" w:author="Qian Zhou" w:date="2016-12-15T09:50:00Z">
              <w:r w:rsidRPr="00A14C2D">
                <w:rPr>
                  <w:rFonts w:ascii="Arial" w:hAnsi="Arial" w:cs="Arial"/>
                  <w:b w:val="0"/>
                  <w:sz w:val="21"/>
                  <w:szCs w:val="22"/>
                  <w:lang w:eastAsia="zh-CN"/>
                </w:rPr>
                <w:t>Team Meeting -  worked with group on the UML classes and system architecture. Discuss about the timescale and divided the tasks for pair programming.</w:t>
              </w:r>
            </w:ins>
          </w:p>
        </w:tc>
        <w:tc>
          <w:tcPr>
            <w:tcW w:w="613" w:type="pct"/>
          </w:tcPr>
          <w:p w14:paraId="0759B68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11" w:author="Qian Zhou" w:date="2016-12-15T09:50:00Z"/>
                <w:rFonts w:ascii="Arial" w:hAnsi="Arial" w:cs="Arial"/>
                <w:b w:val="0"/>
                <w:sz w:val="21"/>
                <w:szCs w:val="22"/>
              </w:rPr>
            </w:pPr>
          </w:p>
        </w:tc>
        <w:tc>
          <w:tcPr>
            <w:tcW w:w="660" w:type="pct"/>
          </w:tcPr>
          <w:p w14:paraId="17BBD70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12" w:author="Qian Zhou" w:date="2016-12-15T09:50:00Z"/>
                <w:rFonts w:ascii="Arial" w:hAnsi="Arial" w:cs="Arial"/>
                <w:b w:val="0"/>
                <w:sz w:val="21"/>
                <w:szCs w:val="22"/>
                <w:lang w:eastAsia="zh-CN"/>
              </w:rPr>
            </w:pPr>
            <w:ins w:id="2513" w:author="Qian Zhou" w:date="2016-12-15T09:50:00Z">
              <w:r w:rsidRPr="00A14C2D">
                <w:rPr>
                  <w:rFonts w:ascii="Arial" w:hAnsi="Arial" w:cs="Arial"/>
                  <w:b w:val="0"/>
                  <w:sz w:val="21"/>
                  <w:szCs w:val="22"/>
                  <w:lang w:eastAsia="zh-CN"/>
                </w:rPr>
                <w:t xml:space="preserve">Worked on the design of the map interface. </w:t>
              </w:r>
            </w:ins>
          </w:p>
        </w:tc>
        <w:tc>
          <w:tcPr>
            <w:tcW w:w="660" w:type="pct"/>
          </w:tcPr>
          <w:p w14:paraId="1C34B854"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14" w:author="Qian Zhou" w:date="2016-12-15T09:50:00Z"/>
                <w:rFonts w:ascii="Arial" w:hAnsi="Arial" w:cs="Arial"/>
                <w:b w:val="0"/>
                <w:sz w:val="21"/>
                <w:szCs w:val="22"/>
                <w:lang w:eastAsia="zh-CN"/>
              </w:rPr>
            </w:pPr>
            <w:ins w:id="2515" w:author="Qian Zhou" w:date="2016-12-15T09:50:00Z">
              <w:r w:rsidRPr="00A14C2D">
                <w:rPr>
                  <w:rFonts w:ascii="Arial" w:hAnsi="Arial" w:cs="Arial"/>
                  <w:b w:val="0"/>
                  <w:sz w:val="21"/>
                  <w:szCs w:val="22"/>
                  <w:lang w:eastAsia="zh-CN"/>
                </w:rPr>
                <w:t>Worked on the design of the map interface.</w:t>
              </w:r>
            </w:ins>
          </w:p>
        </w:tc>
        <w:tc>
          <w:tcPr>
            <w:tcW w:w="613" w:type="pct"/>
          </w:tcPr>
          <w:p w14:paraId="2D903C5E"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16" w:author="Qian Zhou" w:date="2016-12-15T09:50:00Z"/>
                <w:rFonts w:ascii="Arial" w:hAnsi="Arial" w:cs="Arial"/>
                <w:b w:val="0"/>
                <w:sz w:val="21"/>
                <w:szCs w:val="22"/>
              </w:rPr>
            </w:pPr>
          </w:p>
        </w:tc>
      </w:tr>
      <w:tr w:rsidR="00A14C2D" w:rsidRPr="00A14C2D" w14:paraId="11B446CA" w14:textId="77777777" w:rsidTr="00A4492F">
        <w:trPr>
          <w:trHeight w:val="258"/>
          <w:ins w:id="2517" w:author="Qian Zhou" w:date="2016-12-15T09:50:00Z"/>
        </w:trPr>
        <w:tc>
          <w:tcPr>
            <w:cnfStyle w:val="001000000000" w:firstRow="0" w:lastRow="0" w:firstColumn="1" w:lastColumn="0" w:oddVBand="0" w:evenVBand="0" w:oddHBand="0" w:evenHBand="0" w:firstRowFirstColumn="0" w:firstRowLastColumn="0" w:lastRowFirstColumn="0" w:lastRowLastColumn="0"/>
            <w:tcW w:w="474" w:type="pct"/>
          </w:tcPr>
          <w:p w14:paraId="786B5CD0" w14:textId="77777777" w:rsidR="00A14C2D" w:rsidRPr="00A14C2D" w:rsidRDefault="00A14C2D" w:rsidP="00A4492F">
            <w:pPr>
              <w:rPr>
                <w:ins w:id="2518" w:author="Qian Zhou" w:date="2016-12-15T09:50:00Z"/>
                <w:rFonts w:ascii="Arial" w:hAnsi="Arial" w:cs="Arial"/>
                <w:b/>
                <w:sz w:val="21"/>
                <w:szCs w:val="22"/>
              </w:rPr>
            </w:pPr>
            <w:ins w:id="2519" w:author="Qian Zhou" w:date="2016-12-15T09:50:00Z">
              <w:r w:rsidRPr="00A14C2D">
                <w:rPr>
                  <w:rFonts w:ascii="Arial" w:hAnsi="Arial" w:cs="Arial"/>
                  <w:b/>
                  <w:sz w:val="21"/>
                  <w:szCs w:val="22"/>
                </w:rPr>
                <w:t>21</w:t>
              </w:r>
              <w:r w:rsidRPr="00A14C2D">
                <w:rPr>
                  <w:rFonts w:ascii="Arial" w:hAnsi="Arial" w:cs="Arial"/>
                  <w:b/>
                  <w:sz w:val="21"/>
                  <w:szCs w:val="22"/>
                  <w:vertAlign w:val="superscript"/>
                </w:rPr>
                <w:t>st</w:t>
              </w:r>
              <w:r w:rsidRPr="00A14C2D">
                <w:rPr>
                  <w:rFonts w:ascii="Arial" w:hAnsi="Arial" w:cs="Arial"/>
                  <w:b/>
                  <w:sz w:val="21"/>
                  <w:szCs w:val="22"/>
                </w:rPr>
                <w:t xml:space="preserve"> Nov</w:t>
              </w:r>
            </w:ins>
          </w:p>
        </w:tc>
        <w:tc>
          <w:tcPr>
            <w:tcW w:w="660" w:type="pct"/>
          </w:tcPr>
          <w:p w14:paraId="49D49CEF"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20" w:author="Qian Zhou" w:date="2016-12-15T09:50:00Z"/>
                <w:rFonts w:ascii="Arial" w:hAnsi="Arial" w:cs="Arial"/>
                <w:b w:val="0"/>
                <w:sz w:val="21"/>
                <w:szCs w:val="22"/>
                <w:lang w:eastAsia="zh-CN"/>
              </w:rPr>
            </w:pPr>
            <w:ins w:id="2521" w:author="Qian Zhou" w:date="2016-12-15T09:50:00Z">
              <w:r w:rsidRPr="00A14C2D">
                <w:rPr>
                  <w:rFonts w:ascii="Arial" w:hAnsi="Arial" w:cs="Arial"/>
                  <w:b w:val="0"/>
                  <w:sz w:val="21"/>
                  <w:szCs w:val="22"/>
                  <w:lang w:eastAsia="zh-CN"/>
                </w:rPr>
                <w:t>Team Meeting -  worked with group on the UML classes both in client and server.</w:t>
              </w:r>
            </w:ins>
          </w:p>
        </w:tc>
        <w:tc>
          <w:tcPr>
            <w:tcW w:w="652" w:type="pct"/>
          </w:tcPr>
          <w:p w14:paraId="7C9562F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22" w:author="Qian Zhou" w:date="2016-12-15T09:50:00Z"/>
                <w:rFonts w:ascii="Arial" w:hAnsi="Arial" w:cs="Arial"/>
                <w:b w:val="0"/>
                <w:sz w:val="21"/>
                <w:szCs w:val="22"/>
              </w:rPr>
            </w:pPr>
          </w:p>
        </w:tc>
        <w:tc>
          <w:tcPr>
            <w:tcW w:w="668" w:type="pct"/>
          </w:tcPr>
          <w:p w14:paraId="0A01F439"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23" w:author="Qian Zhou" w:date="2016-12-15T09:50:00Z"/>
                <w:rFonts w:ascii="Arial" w:hAnsi="Arial" w:cs="Arial"/>
                <w:b w:val="0"/>
                <w:sz w:val="21"/>
                <w:szCs w:val="22"/>
                <w:lang w:eastAsia="zh-CN"/>
              </w:rPr>
            </w:pPr>
            <w:ins w:id="2524" w:author="Qian Zhou" w:date="2016-12-15T09:50:00Z">
              <w:r w:rsidRPr="00A14C2D">
                <w:rPr>
                  <w:rFonts w:ascii="Arial" w:hAnsi="Arial" w:cs="Arial"/>
                  <w:b w:val="0"/>
                  <w:sz w:val="21"/>
                  <w:szCs w:val="22"/>
                  <w:lang w:eastAsia="zh-CN"/>
                </w:rPr>
                <w:t>Team Meeting – Worked on the documentation.</w:t>
              </w:r>
            </w:ins>
          </w:p>
        </w:tc>
        <w:tc>
          <w:tcPr>
            <w:tcW w:w="613" w:type="pct"/>
          </w:tcPr>
          <w:p w14:paraId="0802F093"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25" w:author="Qian Zhou" w:date="2016-12-15T09:50:00Z"/>
                <w:rFonts w:ascii="Arial" w:hAnsi="Arial" w:cs="Arial"/>
                <w:b w:val="0"/>
                <w:sz w:val="21"/>
                <w:szCs w:val="22"/>
              </w:rPr>
            </w:pPr>
          </w:p>
        </w:tc>
        <w:tc>
          <w:tcPr>
            <w:tcW w:w="660" w:type="pct"/>
          </w:tcPr>
          <w:p w14:paraId="73D3DDEA"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26" w:author="Qian Zhou" w:date="2016-12-15T09:50:00Z"/>
                <w:rFonts w:ascii="Arial" w:hAnsi="Arial" w:cs="Arial"/>
                <w:b w:val="0"/>
                <w:sz w:val="21"/>
                <w:szCs w:val="22"/>
                <w:lang w:eastAsia="zh-CN"/>
              </w:rPr>
            </w:pPr>
            <w:ins w:id="2527" w:author="Qian Zhou" w:date="2016-12-15T09:50:00Z">
              <w:r w:rsidRPr="00A14C2D">
                <w:rPr>
                  <w:rFonts w:ascii="Arial" w:hAnsi="Arial" w:cs="Arial"/>
                  <w:b w:val="0"/>
                  <w:sz w:val="21"/>
                  <w:szCs w:val="22"/>
                  <w:lang w:eastAsia="zh-CN"/>
                </w:rPr>
                <w:t xml:space="preserve">Create the Json files for different levels of the dungeon. </w:t>
              </w:r>
            </w:ins>
          </w:p>
        </w:tc>
        <w:tc>
          <w:tcPr>
            <w:tcW w:w="660" w:type="pct"/>
          </w:tcPr>
          <w:p w14:paraId="21F541C9"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28" w:author="Qian Zhou" w:date="2016-12-15T09:50:00Z"/>
                <w:rFonts w:ascii="Arial" w:hAnsi="Arial" w:cs="Arial"/>
                <w:b w:val="0"/>
                <w:sz w:val="21"/>
                <w:szCs w:val="22"/>
                <w:lang w:eastAsia="zh-CN"/>
              </w:rPr>
            </w:pPr>
            <w:ins w:id="2529" w:author="Qian Zhou" w:date="2016-12-15T09:50:00Z">
              <w:r w:rsidRPr="00A14C2D">
                <w:rPr>
                  <w:rFonts w:ascii="Arial" w:hAnsi="Arial" w:cs="Arial"/>
                  <w:b w:val="0"/>
                  <w:sz w:val="21"/>
                  <w:szCs w:val="22"/>
                  <w:lang w:eastAsia="zh-CN"/>
                </w:rPr>
                <w:t>Create the Json files for the maps. Write the documentation about the Json files.</w:t>
              </w:r>
            </w:ins>
          </w:p>
        </w:tc>
        <w:tc>
          <w:tcPr>
            <w:tcW w:w="613" w:type="pct"/>
          </w:tcPr>
          <w:p w14:paraId="58E98586"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30" w:author="Qian Zhou" w:date="2016-12-15T09:50:00Z"/>
                <w:rFonts w:ascii="Arial" w:hAnsi="Arial" w:cs="Arial"/>
                <w:b w:val="0"/>
                <w:sz w:val="21"/>
                <w:szCs w:val="22"/>
              </w:rPr>
            </w:pPr>
          </w:p>
        </w:tc>
      </w:tr>
      <w:tr w:rsidR="00A14C2D" w:rsidRPr="00A14C2D" w14:paraId="0D2EB6A1" w14:textId="77777777" w:rsidTr="00A4492F">
        <w:trPr>
          <w:cnfStyle w:val="000000100000" w:firstRow="0" w:lastRow="0" w:firstColumn="0" w:lastColumn="0" w:oddVBand="0" w:evenVBand="0" w:oddHBand="1" w:evenHBand="0" w:firstRowFirstColumn="0" w:firstRowLastColumn="0" w:lastRowFirstColumn="0" w:lastRowLastColumn="0"/>
          <w:trHeight w:val="267"/>
          <w:ins w:id="2531" w:author="Qian Zhou" w:date="2016-12-15T09:50:00Z"/>
        </w:trPr>
        <w:tc>
          <w:tcPr>
            <w:cnfStyle w:val="001000000000" w:firstRow="0" w:lastRow="0" w:firstColumn="1" w:lastColumn="0" w:oddVBand="0" w:evenVBand="0" w:oddHBand="0" w:evenHBand="0" w:firstRowFirstColumn="0" w:firstRowLastColumn="0" w:lastRowFirstColumn="0" w:lastRowLastColumn="0"/>
            <w:tcW w:w="474" w:type="pct"/>
          </w:tcPr>
          <w:p w14:paraId="4C0C7671" w14:textId="77777777" w:rsidR="00A14C2D" w:rsidRPr="00A14C2D" w:rsidRDefault="00A14C2D" w:rsidP="00A4492F">
            <w:pPr>
              <w:rPr>
                <w:ins w:id="2532" w:author="Qian Zhou" w:date="2016-12-15T09:50:00Z"/>
                <w:rFonts w:ascii="Arial" w:hAnsi="Arial" w:cs="Arial"/>
                <w:b/>
                <w:sz w:val="21"/>
                <w:szCs w:val="22"/>
              </w:rPr>
            </w:pPr>
            <w:ins w:id="2533" w:author="Qian Zhou" w:date="2016-12-15T09:50:00Z">
              <w:r w:rsidRPr="00A14C2D">
                <w:rPr>
                  <w:rFonts w:ascii="Arial" w:hAnsi="Arial" w:cs="Arial"/>
                  <w:b/>
                  <w:sz w:val="21"/>
                  <w:szCs w:val="22"/>
                </w:rPr>
                <w:t>28</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660" w:type="pct"/>
          </w:tcPr>
          <w:p w14:paraId="1528BCB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34" w:author="Qian Zhou" w:date="2016-12-15T09:50:00Z"/>
                <w:rFonts w:ascii="Arial" w:hAnsi="Arial" w:cs="Arial"/>
                <w:b w:val="0"/>
                <w:sz w:val="21"/>
                <w:szCs w:val="22"/>
                <w:lang w:eastAsia="zh-CN"/>
              </w:rPr>
            </w:pPr>
            <w:ins w:id="2535" w:author="Qian Zhou" w:date="2016-12-15T09:50:00Z">
              <w:r w:rsidRPr="00A14C2D">
                <w:rPr>
                  <w:rFonts w:ascii="Arial" w:hAnsi="Arial" w:cs="Arial"/>
                  <w:b w:val="0"/>
                  <w:sz w:val="21"/>
                  <w:szCs w:val="22"/>
                  <w:lang w:eastAsia="zh-CN"/>
                </w:rPr>
                <w:t xml:space="preserve">Team Meeting -  separate the tasks in next sprint, had a meeting with Julian. </w:t>
              </w:r>
            </w:ins>
          </w:p>
          <w:p w14:paraId="56DBC4DD"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36" w:author="Qian Zhou" w:date="2016-12-15T09:50:00Z"/>
                <w:rFonts w:ascii="Arial" w:hAnsi="Arial" w:cs="Arial"/>
                <w:b w:val="0"/>
                <w:sz w:val="21"/>
                <w:szCs w:val="22"/>
                <w:lang w:eastAsia="zh-CN"/>
              </w:rPr>
            </w:pPr>
            <w:ins w:id="2537" w:author="Qian Zhou" w:date="2016-12-15T09:50:00Z">
              <w:r w:rsidRPr="00A14C2D">
                <w:rPr>
                  <w:rFonts w:ascii="Arial" w:hAnsi="Arial" w:cs="Arial"/>
                  <w:b w:val="0"/>
                  <w:sz w:val="21"/>
                  <w:szCs w:val="22"/>
                  <w:lang w:eastAsia="zh-CN"/>
                </w:rPr>
                <w:t xml:space="preserve">Worked with Xiao on determining the final design of our maps </w:t>
              </w:r>
              <w:r w:rsidRPr="00A14C2D">
                <w:rPr>
                  <w:rFonts w:ascii="Arial" w:hAnsi="Arial" w:cs="Arial"/>
                  <w:b w:val="0"/>
                  <w:sz w:val="21"/>
                  <w:szCs w:val="22"/>
                  <w:lang w:eastAsia="zh-CN"/>
                </w:rPr>
                <w:lastRenderedPageBreak/>
                <w:t>and finished the Json file.</w:t>
              </w:r>
            </w:ins>
          </w:p>
        </w:tc>
        <w:tc>
          <w:tcPr>
            <w:tcW w:w="652" w:type="pct"/>
          </w:tcPr>
          <w:p w14:paraId="481C481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38" w:author="Qian Zhou" w:date="2016-12-15T09:50:00Z"/>
                <w:rFonts w:ascii="Arial" w:hAnsi="Arial" w:cs="Arial"/>
                <w:b w:val="0"/>
                <w:sz w:val="21"/>
                <w:szCs w:val="22"/>
                <w:lang w:eastAsia="zh-CN"/>
              </w:rPr>
            </w:pPr>
            <w:ins w:id="2539" w:author="Qian Zhou" w:date="2016-12-15T09:50:00Z">
              <w:r w:rsidRPr="00A14C2D">
                <w:rPr>
                  <w:rFonts w:ascii="Arial" w:hAnsi="Arial" w:cs="Arial"/>
                  <w:b w:val="0"/>
                  <w:sz w:val="21"/>
                  <w:szCs w:val="22"/>
                  <w:lang w:eastAsia="zh-CN"/>
                </w:rPr>
                <w:lastRenderedPageBreak/>
                <w:t>Create and add two classes - Map and Tile to the project.</w:t>
              </w:r>
            </w:ins>
          </w:p>
        </w:tc>
        <w:tc>
          <w:tcPr>
            <w:tcW w:w="668" w:type="pct"/>
          </w:tcPr>
          <w:p w14:paraId="0005C91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40" w:author="Qian Zhou" w:date="2016-12-15T09:50:00Z"/>
                <w:rFonts w:ascii="Arial" w:hAnsi="Arial" w:cs="Arial"/>
                <w:b w:val="0"/>
                <w:sz w:val="21"/>
                <w:szCs w:val="22"/>
                <w:lang w:eastAsia="zh-CN"/>
              </w:rPr>
            </w:pPr>
            <w:ins w:id="2541" w:author="Qian Zhou" w:date="2016-12-15T09:50:00Z">
              <w:r w:rsidRPr="00A14C2D">
                <w:rPr>
                  <w:rFonts w:ascii="Arial" w:hAnsi="Arial" w:cs="Arial"/>
                  <w:b w:val="0"/>
                  <w:sz w:val="21"/>
                  <w:szCs w:val="22"/>
                  <w:lang w:eastAsia="zh-CN"/>
                </w:rPr>
                <w:t>Worked with Mattis to implement the IOservice, add Json Framework to project, start Json service (including tests).</w:t>
              </w:r>
            </w:ins>
          </w:p>
        </w:tc>
        <w:tc>
          <w:tcPr>
            <w:tcW w:w="613" w:type="pct"/>
          </w:tcPr>
          <w:p w14:paraId="78FF1B3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42" w:author="Qian Zhou" w:date="2016-12-15T09:50:00Z"/>
                <w:rFonts w:ascii="Arial" w:hAnsi="Arial" w:cs="Arial"/>
                <w:b w:val="0"/>
                <w:sz w:val="21"/>
                <w:szCs w:val="22"/>
              </w:rPr>
            </w:pPr>
          </w:p>
        </w:tc>
        <w:tc>
          <w:tcPr>
            <w:tcW w:w="660" w:type="pct"/>
          </w:tcPr>
          <w:p w14:paraId="6DC3F3D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43" w:author="Qian Zhou" w:date="2016-12-15T09:50:00Z"/>
                <w:rFonts w:ascii="Arial" w:hAnsi="Arial" w:cs="Arial"/>
                <w:b w:val="0"/>
                <w:sz w:val="21"/>
                <w:szCs w:val="22"/>
                <w:lang w:eastAsia="zh-CN"/>
              </w:rPr>
            </w:pPr>
            <w:ins w:id="2544" w:author="Qian Zhou" w:date="2016-12-15T09:50:00Z">
              <w:r w:rsidRPr="00A14C2D">
                <w:rPr>
                  <w:rFonts w:ascii="Arial" w:hAnsi="Arial" w:cs="Arial"/>
                  <w:b w:val="0"/>
                  <w:sz w:val="21"/>
                  <w:szCs w:val="22"/>
                  <w:lang w:eastAsia="zh-CN"/>
                </w:rPr>
                <w:t>Worked with Mattis to implement Json service (parse map Json, Model map in code).</w:t>
              </w:r>
            </w:ins>
          </w:p>
        </w:tc>
        <w:tc>
          <w:tcPr>
            <w:tcW w:w="660" w:type="pct"/>
          </w:tcPr>
          <w:p w14:paraId="116F0F53"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45" w:author="Qian Zhou" w:date="2016-12-15T09:50:00Z"/>
                <w:rFonts w:ascii="Arial" w:hAnsi="Arial" w:cs="Arial"/>
                <w:b w:val="0"/>
                <w:sz w:val="21"/>
                <w:szCs w:val="22"/>
              </w:rPr>
            </w:pPr>
          </w:p>
        </w:tc>
        <w:tc>
          <w:tcPr>
            <w:tcW w:w="613" w:type="pct"/>
          </w:tcPr>
          <w:p w14:paraId="6CAB92E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46" w:author="Qian Zhou" w:date="2016-12-15T09:50:00Z"/>
                <w:rFonts w:ascii="Arial" w:hAnsi="Arial" w:cs="Arial"/>
                <w:b w:val="0"/>
                <w:sz w:val="21"/>
                <w:szCs w:val="22"/>
              </w:rPr>
            </w:pPr>
          </w:p>
        </w:tc>
      </w:tr>
      <w:tr w:rsidR="00A14C2D" w:rsidRPr="00A14C2D" w14:paraId="2D8F8391" w14:textId="77777777" w:rsidTr="00A4492F">
        <w:trPr>
          <w:trHeight w:val="258"/>
          <w:ins w:id="2547" w:author="Qian Zhou" w:date="2016-12-15T09:50:00Z"/>
        </w:trPr>
        <w:tc>
          <w:tcPr>
            <w:cnfStyle w:val="001000000000" w:firstRow="0" w:lastRow="0" w:firstColumn="1" w:lastColumn="0" w:oddVBand="0" w:evenVBand="0" w:oddHBand="0" w:evenHBand="0" w:firstRowFirstColumn="0" w:firstRowLastColumn="0" w:lastRowFirstColumn="0" w:lastRowLastColumn="0"/>
            <w:tcW w:w="474" w:type="pct"/>
          </w:tcPr>
          <w:p w14:paraId="5420FFC0" w14:textId="77777777" w:rsidR="00A14C2D" w:rsidRPr="00A14C2D" w:rsidRDefault="00A14C2D" w:rsidP="00A4492F">
            <w:pPr>
              <w:rPr>
                <w:ins w:id="2548" w:author="Qian Zhou" w:date="2016-12-15T09:50:00Z"/>
                <w:rFonts w:ascii="Arial" w:hAnsi="Arial" w:cs="Arial"/>
                <w:b/>
                <w:sz w:val="21"/>
                <w:szCs w:val="22"/>
              </w:rPr>
            </w:pPr>
            <w:ins w:id="2549" w:author="Qian Zhou" w:date="2016-12-15T09:50:00Z">
              <w:r w:rsidRPr="00A14C2D">
                <w:rPr>
                  <w:rFonts w:ascii="Arial" w:hAnsi="Arial" w:cs="Arial"/>
                  <w:b/>
                  <w:sz w:val="21"/>
                  <w:szCs w:val="22"/>
                </w:rPr>
                <w:t>5</w:t>
              </w:r>
              <w:r w:rsidRPr="00A14C2D">
                <w:rPr>
                  <w:rFonts w:ascii="Arial" w:hAnsi="Arial" w:cs="Arial"/>
                  <w:b/>
                  <w:sz w:val="21"/>
                  <w:szCs w:val="22"/>
                  <w:vertAlign w:val="superscript"/>
                </w:rPr>
                <w:t>th</w:t>
              </w:r>
              <w:r w:rsidRPr="00A14C2D">
                <w:rPr>
                  <w:rFonts w:ascii="Arial" w:hAnsi="Arial" w:cs="Arial"/>
                  <w:b/>
                  <w:sz w:val="21"/>
                  <w:szCs w:val="22"/>
                </w:rPr>
                <w:t xml:space="preserve"> Dec</w:t>
              </w:r>
            </w:ins>
          </w:p>
        </w:tc>
        <w:tc>
          <w:tcPr>
            <w:tcW w:w="660" w:type="pct"/>
          </w:tcPr>
          <w:p w14:paraId="11004A9C"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50" w:author="Qian Zhou" w:date="2016-12-15T09:50:00Z"/>
                <w:rFonts w:ascii="Arial" w:hAnsi="Arial" w:cs="Arial"/>
                <w:b w:val="0"/>
                <w:sz w:val="21"/>
                <w:szCs w:val="22"/>
                <w:lang w:eastAsia="zh-CN"/>
              </w:rPr>
            </w:pPr>
            <w:ins w:id="2551" w:author="Qian Zhou" w:date="2016-12-15T09:50:00Z">
              <w:r w:rsidRPr="00A14C2D">
                <w:rPr>
                  <w:rFonts w:ascii="Arial" w:hAnsi="Arial" w:cs="Arial"/>
                  <w:b w:val="0"/>
                  <w:sz w:val="21"/>
                  <w:szCs w:val="22"/>
                  <w:lang w:eastAsia="zh-CN"/>
                </w:rPr>
                <w:t>Team Meeting – separate the tasks in Sprint 5.</w:t>
              </w:r>
            </w:ins>
          </w:p>
        </w:tc>
        <w:tc>
          <w:tcPr>
            <w:tcW w:w="652" w:type="pct"/>
          </w:tcPr>
          <w:p w14:paraId="533AFEB0"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52" w:author="Qian Zhou" w:date="2016-12-15T09:50:00Z"/>
                <w:rFonts w:ascii="Arial" w:hAnsi="Arial" w:cs="Arial"/>
                <w:b w:val="0"/>
                <w:sz w:val="21"/>
                <w:szCs w:val="22"/>
              </w:rPr>
            </w:pPr>
          </w:p>
        </w:tc>
        <w:tc>
          <w:tcPr>
            <w:tcW w:w="668" w:type="pct"/>
          </w:tcPr>
          <w:p w14:paraId="194992BC"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53" w:author="Qian Zhou" w:date="2016-12-15T09:50:00Z"/>
                <w:rFonts w:ascii="Arial" w:hAnsi="Arial" w:cs="Arial"/>
                <w:b w:val="0"/>
                <w:sz w:val="21"/>
                <w:szCs w:val="22"/>
                <w:lang w:eastAsia="zh-CN"/>
              </w:rPr>
            </w:pPr>
            <w:ins w:id="2554" w:author="Qian Zhou" w:date="2016-12-15T09:50:00Z">
              <w:r w:rsidRPr="00A14C2D">
                <w:rPr>
                  <w:rFonts w:ascii="Arial" w:hAnsi="Arial" w:cs="Arial"/>
                  <w:b w:val="0"/>
                  <w:sz w:val="21"/>
                  <w:szCs w:val="22"/>
                  <w:lang w:eastAsia="zh-CN"/>
                </w:rPr>
                <w:t>Worked with Tasos on the visibility in server.</w:t>
              </w:r>
            </w:ins>
          </w:p>
        </w:tc>
        <w:tc>
          <w:tcPr>
            <w:tcW w:w="613" w:type="pct"/>
          </w:tcPr>
          <w:p w14:paraId="368F063F"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55" w:author="Qian Zhou" w:date="2016-12-15T09:50:00Z"/>
                <w:rFonts w:ascii="Arial" w:hAnsi="Arial" w:cs="Arial"/>
                <w:b w:val="0"/>
                <w:sz w:val="21"/>
                <w:szCs w:val="22"/>
              </w:rPr>
            </w:pPr>
          </w:p>
        </w:tc>
        <w:tc>
          <w:tcPr>
            <w:tcW w:w="660" w:type="pct"/>
          </w:tcPr>
          <w:p w14:paraId="27EF7176"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56" w:author="Qian Zhou" w:date="2016-12-15T09:50:00Z"/>
                <w:rFonts w:ascii="Arial" w:hAnsi="Arial" w:cs="Arial"/>
                <w:b w:val="0"/>
                <w:sz w:val="21"/>
                <w:szCs w:val="22"/>
              </w:rPr>
            </w:pPr>
          </w:p>
        </w:tc>
        <w:tc>
          <w:tcPr>
            <w:tcW w:w="660" w:type="pct"/>
          </w:tcPr>
          <w:p w14:paraId="27E075CA"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57" w:author="Qian Zhou" w:date="2016-12-15T09:50:00Z"/>
                <w:rFonts w:ascii="Arial" w:hAnsi="Arial" w:cs="Arial"/>
                <w:b w:val="0"/>
                <w:sz w:val="21"/>
                <w:szCs w:val="22"/>
              </w:rPr>
            </w:pPr>
          </w:p>
        </w:tc>
        <w:tc>
          <w:tcPr>
            <w:tcW w:w="613" w:type="pct"/>
          </w:tcPr>
          <w:p w14:paraId="69138984"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558" w:author="Qian Zhou" w:date="2016-12-15T09:50:00Z"/>
                <w:rFonts w:ascii="Arial" w:hAnsi="Arial" w:cs="Arial"/>
                <w:b w:val="0"/>
                <w:sz w:val="21"/>
                <w:szCs w:val="22"/>
              </w:rPr>
            </w:pPr>
          </w:p>
        </w:tc>
      </w:tr>
      <w:tr w:rsidR="00A14C2D" w:rsidRPr="00A14C2D" w14:paraId="0CEF6462" w14:textId="77777777" w:rsidTr="00A4492F">
        <w:trPr>
          <w:cnfStyle w:val="000000100000" w:firstRow="0" w:lastRow="0" w:firstColumn="0" w:lastColumn="0" w:oddVBand="0" w:evenVBand="0" w:oddHBand="1" w:evenHBand="0" w:firstRowFirstColumn="0" w:firstRowLastColumn="0" w:lastRowFirstColumn="0" w:lastRowLastColumn="0"/>
          <w:trHeight w:val="258"/>
          <w:ins w:id="2559" w:author="Qian Zhou" w:date="2016-12-15T09:50:00Z"/>
        </w:trPr>
        <w:tc>
          <w:tcPr>
            <w:cnfStyle w:val="001000000000" w:firstRow="0" w:lastRow="0" w:firstColumn="1" w:lastColumn="0" w:oddVBand="0" w:evenVBand="0" w:oddHBand="0" w:evenHBand="0" w:firstRowFirstColumn="0" w:firstRowLastColumn="0" w:lastRowFirstColumn="0" w:lastRowLastColumn="0"/>
            <w:tcW w:w="474" w:type="pct"/>
          </w:tcPr>
          <w:p w14:paraId="75B719C1" w14:textId="77777777" w:rsidR="00A14C2D" w:rsidRPr="00A14C2D" w:rsidRDefault="00A14C2D" w:rsidP="00A4492F">
            <w:pPr>
              <w:rPr>
                <w:ins w:id="2560" w:author="Qian Zhou" w:date="2016-12-15T09:50:00Z"/>
                <w:rFonts w:ascii="Arial" w:hAnsi="Arial" w:cs="Arial"/>
                <w:b/>
                <w:sz w:val="21"/>
                <w:szCs w:val="22"/>
              </w:rPr>
            </w:pPr>
            <w:ins w:id="2561" w:author="Qian Zhou" w:date="2016-12-15T09:50:00Z">
              <w:r w:rsidRPr="00A14C2D">
                <w:rPr>
                  <w:rFonts w:ascii="Arial" w:hAnsi="Arial" w:cs="Arial"/>
                  <w:b/>
                  <w:sz w:val="21"/>
                  <w:szCs w:val="22"/>
                </w:rPr>
                <w:t>12</w:t>
              </w:r>
              <w:r w:rsidRPr="00A14C2D">
                <w:rPr>
                  <w:rFonts w:ascii="Arial" w:hAnsi="Arial" w:cs="Arial"/>
                  <w:b/>
                  <w:sz w:val="21"/>
                  <w:szCs w:val="22"/>
                  <w:vertAlign w:val="superscript"/>
                </w:rPr>
                <w:t>th</w:t>
              </w:r>
              <w:r w:rsidRPr="00A14C2D">
                <w:rPr>
                  <w:rFonts w:ascii="Arial" w:hAnsi="Arial" w:cs="Arial"/>
                  <w:b/>
                  <w:sz w:val="21"/>
                  <w:szCs w:val="22"/>
                </w:rPr>
                <w:t xml:space="preserve"> Dec</w:t>
              </w:r>
            </w:ins>
          </w:p>
        </w:tc>
        <w:tc>
          <w:tcPr>
            <w:tcW w:w="660" w:type="pct"/>
          </w:tcPr>
          <w:p w14:paraId="0C63F74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62" w:author="Qian Zhou" w:date="2016-12-15T09:50:00Z"/>
                <w:rFonts w:ascii="Arial" w:hAnsi="Arial" w:cs="Arial"/>
                <w:b w:val="0"/>
                <w:sz w:val="21"/>
                <w:szCs w:val="22"/>
                <w:lang w:eastAsia="zh-CN"/>
              </w:rPr>
            </w:pPr>
            <w:ins w:id="2563" w:author="Qian Zhou" w:date="2016-12-15T09:50:00Z">
              <w:r w:rsidRPr="00A14C2D">
                <w:rPr>
                  <w:rFonts w:ascii="Arial" w:hAnsi="Arial" w:cs="Arial"/>
                  <w:b w:val="0"/>
                  <w:sz w:val="21"/>
                  <w:szCs w:val="22"/>
                  <w:lang w:eastAsia="zh-CN"/>
                </w:rPr>
                <w:t>Team Meeting – list the unfinished work both for codes and documentation, and arrange the tasks in the final week.</w:t>
              </w:r>
            </w:ins>
          </w:p>
        </w:tc>
        <w:tc>
          <w:tcPr>
            <w:tcW w:w="652" w:type="pct"/>
          </w:tcPr>
          <w:p w14:paraId="7212238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64" w:author="Qian Zhou" w:date="2016-12-15T09:50:00Z"/>
                <w:rFonts w:ascii="Arial" w:hAnsi="Arial" w:cs="Arial"/>
                <w:b w:val="0"/>
                <w:sz w:val="21"/>
                <w:szCs w:val="22"/>
                <w:lang w:eastAsia="zh-CN"/>
              </w:rPr>
            </w:pPr>
            <w:ins w:id="2565" w:author="Qian Zhou" w:date="2016-12-15T09:50:00Z">
              <w:r w:rsidRPr="00A14C2D">
                <w:rPr>
                  <w:rFonts w:ascii="Arial" w:hAnsi="Arial" w:cs="Arial"/>
                  <w:b w:val="0"/>
                  <w:sz w:val="21"/>
                  <w:szCs w:val="22"/>
                  <w:lang w:eastAsia="zh-CN"/>
                </w:rPr>
                <w:t xml:space="preserve">Worked on the interface part of the documentation. </w:t>
              </w:r>
            </w:ins>
          </w:p>
        </w:tc>
        <w:tc>
          <w:tcPr>
            <w:tcW w:w="668" w:type="pct"/>
          </w:tcPr>
          <w:p w14:paraId="3CE8D4FE"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66" w:author="Qian Zhou" w:date="2016-12-15T09:50:00Z"/>
                <w:rFonts w:ascii="Arial" w:hAnsi="Arial" w:cs="Arial"/>
                <w:b w:val="0"/>
                <w:sz w:val="21"/>
                <w:szCs w:val="22"/>
                <w:lang w:eastAsia="zh-CN"/>
              </w:rPr>
            </w:pPr>
            <w:ins w:id="2567" w:author="Qian Zhou" w:date="2016-12-15T09:50:00Z">
              <w:r w:rsidRPr="00A14C2D">
                <w:rPr>
                  <w:rFonts w:ascii="Arial" w:hAnsi="Arial" w:cs="Arial"/>
                  <w:b w:val="0"/>
                  <w:sz w:val="21"/>
                  <w:szCs w:val="22"/>
                  <w:lang w:eastAsia="zh-CN"/>
                </w:rPr>
                <w:t>Worked on the  documentation.</w:t>
              </w:r>
            </w:ins>
          </w:p>
        </w:tc>
        <w:tc>
          <w:tcPr>
            <w:tcW w:w="613" w:type="pct"/>
          </w:tcPr>
          <w:p w14:paraId="4B3FF8E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68" w:author="Qian Zhou" w:date="2016-12-15T09:50:00Z"/>
                <w:rFonts w:ascii="Arial" w:hAnsi="Arial" w:cs="Arial"/>
                <w:b w:val="0"/>
                <w:sz w:val="21"/>
                <w:szCs w:val="22"/>
              </w:rPr>
            </w:pPr>
          </w:p>
        </w:tc>
        <w:tc>
          <w:tcPr>
            <w:tcW w:w="660" w:type="pct"/>
          </w:tcPr>
          <w:p w14:paraId="703C8D9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69" w:author="Qian Zhou" w:date="2016-12-15T09:50:00Z"/>
                <w:rFonts w:ascii="Arial" w:hAnsi="Arial" w:cs="Arial"/>
                <w:b w:val="0"/>
                <w:sz w:val="21"/>
                <w:szCs w:val="22"/>
              </w:rPr>
            </w:pPr>
          </w:p>
        </w:tc>
        <w:tc>
          <w:tcPr>
            <w:tcW w:w="660" w:type="pct"/>
            <w:shd w:val="clear" w:color="auto" w:fill="0F243E" w:themeFill="text2" w:themeFillShade="80"/>
          </w:tcPr>
          <w:p w14:paraId="5E107AE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70" w:author="Qian Zhou" w:date="2016-12-15T09:50:00Z"/>
                <w:rFonts w:ascii="Arial" w:hAnsi="Arial" w:cs="Arial"/>
                <w:b w:val="0"/>
                <w:sz w:val="21"/>
                <w:szCs w:val="22"/>
              </w:rPr>
            </w:pPr>
          </w:p>
        </w:tc>
        <w:tc>
          <w:tcPr>
            <w:tcW w:w="613" w:type="pct"/>
            <w:shd w:val="clear" w:color="auto" w:fill="0F243E" w:themeFill="text2" w:themeFillShade="80"/>
          </w:tcPr>
          <w:p w14:paraId="3947A77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71" w:author="Qian Zhou" w:date="2016-12-15T09:50:00Z"/>
                <w:rFonts w:ascii="Arial" w:hAnsi="Arial" w:cs="Arial"/>
                <w:b w:val="0"/>
                <w:sz w:val="21"/>
                <w:szCs w:val="22"/>
              </w:rPr>
            </w:pPr>
          </w:p>
        </w:tc>
      </w:tr>
    </w:tbl>
    <w:p w14:paraId="56EABE45" w14:textId="77777777" w:rsidR="00A14C2D" w:rsidRPr="00A14C2D" w:rsidRDefault="00A14C2D" w:rsidP="00A14C2D">
      <w:pPr>
        <w:rPr>
          <w:ins w:id="2572" w:author="Qian Zhou" w:date="2016-12-15T09:50:00Z"/>
          <w:rFonts w:ascii="Arial" w:hAnsi="Arial" w:cs="Arial"/>
          <w:b w:val="0"/>
          <w:sz w:val="21"/>
          <w:szCs w:val="22"/>
        </w:rPr>
      </w:pPr>
    </w:p>
    <w:p w14:paraId="06923F87" w14:textId="77777777" w:rsidR="00A14C2D" w:rsidRPr="00A14C2D" w:rsidRDefault="00A14C2D" w:rsidP="00A14C2D">
      <w:pPr>
        <w:rPr>
          <w:ins w:id="2573" w:author="Qian Zhou" w:date="2016-12-15T09:50:00Z"/>
          <w:rFonts w:ascii="Arial" w:hAnsi="Arial" w:cs="Arial"/>
          <w:sz w:val="21"/>
          <w:szCs w:val="22"/>
        </w:rPr>
      </w:pPr>
      <w:ins w:id="2574" w:author="Qian Zhou" w:date="2016-12-15T09:50:00Z">
        <w:r w:rsidRPr="00A14C2D">
          <w:rPr>
            <w:rFonts w:ascii="Arial" w:hAnsi="Arial" w:cs="Arial"/>
            <w:sz w:val="21"/>
            <w:szCs w:val="22"/>
          </w:rPr>
          <w:t>Xiao:</w:t>
        </w:r>
      </w:ins>
    </w:p>
    <w:tbl>
      <w:tblPr>
        <w:tblStyle w:val="GridTable5Dark-Accent2"/>
        <w:tblW w:w="11125" w:type="dxa"/>
        <w:tblLayout w:type="fixed"/>
        <w:tblLook w:val="04A0" w:firstRow="1" w:lastRow="0" w:firstColumn="1" w:lastColumn="0" w:noHBand="0" w:noVBand="1"/>
      </w:tblPr>
      <w:tblGrid>
        <w:gridCol w:w="1036"/>
        <w:gridCol w:w="1479"/>
        <w:gridCol w:w="1470"/>
        <w:gridCol w:w="1470"/>
        <w:gridCol w:w="1365"/>
        <w:gridCol w:w="1470"/>
        <w:gridCol w:w="1470"/>
        <w:gridCol w:w="1365"/>
      </w:tblGrid>
      <w:tr w:rsidR="00A14C2D" w:rsidRPr="00A14C2D" w14:paraId="4A380189" w14:textId="77777777" w:rsidTr="00A4492F">
        <w:trPr>
          <w:cnfStyle w:val="100000000000" w:firstRow="1" w:lastRow="0" w:firstColumn="0" w:lastColumn="0" w:oddVBand="0" w:evenVBand="0" w:oddHBand="0" w:evenHBand="0" w:firstRowFirstColumn="0" w:firstRowLastColumn="0" w:lastRowFirstColumn="0" w:lastRowLastColumn="0"/>
          <w:ins w:id="2575" w:author="Qian Zhou" w:date="2016-12-15T09:50:00Z"/>
        </w:trPr>
        <w:tc>
          <w:tcPr>
            <w:cnfStyle w:val="001000000000" w:firstRow="0" w:lastRow="0" w:firstColumn="1" w:lastColumn="0" w:oddVBand="0" w:evenVBand="0" w:oddHBand="0" w:evenHBand="0" w:firstRowFirstColumn="0" w:firstRowLastColumn="0" w:lastRowFirstColumn="0" w:lastRowLastColumn="0"/>
            <w:tcW w:w="1036" w:type="dxa"/>
          </w:tcPr>
          <w:p w14:paraId="339BC515" w14:textId="77777777" w:rsidR="00A14C2D" w:rsidRPr="00A14C2D" w:rsidRDefault="00A14C2D" w:rsidP="00A4492F">
            <w:pPr>
              <w:jc w:val="center"/>
              <w:rPr>
                <w:ins w:id="2576" w:author="Qian Zhou" w:date="2016-12-15T09:50:00Z"/>
                <w:rFonts w:ascii="Arial" w:hAnsi="Arial" w:cs="Arial"/>
                <w:b/>
                <w:sz w:val="21"/>
                <w:szCs w:val="22"/>
              </w:rPr>
            </w:pPr>
            <w:ins w:id="2577" w:author="Qian Zhou" w:date="2016-12-15T09:50:00Z">
              <w:r w:rsidRPr="00A14C2D">
                <w:rPr>
                  <w:rFonts w:ascii="Arial" w:hAnsi="Arial" w:cs="Arial"/>
                  <w:b/>
                  <w:sz w:val="21"/>
                  <w:szCs w:val="22"/>
                </w:rPr>
                <w:t>Date</w:t>
              </w:r>
            </w:ins>
          </w:p>
        </w:tc>
        <w:tc>
          <w:tcPr>
            <w:tcW w:w="1479" w:type="dxa"/>
          </w:tcPr>
          <w:p w14:paraId="79E48274"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578" w:author="Qian Zhou" w:date="2016-12-15T09:50:00Z"/>
                <w:rFonts w:ascii="Arial" w:hAnsi="Arial" w:cs="Arial"/>
                <w:b/>
                <w:sz w:val="21"/>
                <w:szCs w:val="22"/>
              </w:rPr>
            </w:pPr>
            <w:ins w:id="2579" w:author="Qian Zhou" w:date="2016-12-15T09:50:00Z">
              <w:r w:rsidRPr="00A14C2D">
                <w:rPr>
                  <w:rFonts w:ascii="Arial" w:hAnsi="Arial" w:cs="Arial"/>
                  <w:b/>
                  <w:sz w:val="21"/>
                  <w:szCs w:val="22"/>
                </w:rPr>
                <w:t>Monday</w:t>
              </w:r>
            </w:ins>
          </w:p>
        </w:tc>
        <w:tc>
          <w:tcPr>
            <w:tcW w:w="1470" w:type="dxa"/>
          </w:tcPr>
          <w:p w14:paraId="4E6D9573"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580" w:author="Qian Zhou" w:date="2016-12-15T09:50:00Z"/>
                <w:rFonts w:ascii="Arial" w:hAnsi="Arial" w:cs="Arial"/>
                <w:b/>
                <w:sz w:val="21"/>
                <w:szCs w:val="22"/>
              </w:rPr>
            </w:pPr>
            <w:ins w:id="2581" w:author="Qian Zhou" w:date="2016-12-15T09:50:00Z">
              <w:r w:rsidRPr="00A14C2D">
                <w:rPr>
                  <w:rFonts w:ascii="Arial" w:hAnsi="Arial" w:cs="Arial"/>
                  <w:b/>
                  <w:sz w:val="21"/>
                  <w:szCs w:val="22"/>
                </w:rPr>
                <w:t>Tuesday</w:t>
              </w:r>
            </w:ins>
          </w:p>
        </w:tc>
        <w:tc>
          <w:tcPr>
            <w:tcW w:w="1470" w:type="dxa"/>
          </w:tcPr>
          <w:p w14:paraId="5D0B399D"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582" w:author="Qian Zhou" w:date="2016-12-15T09:50:00Z"/>
                <w:rFonts w:ascii="Arial" w:hAnsi="Arial" w:cs="Arial"/>
                <w:b/>
                <w:sz w:val="21"/>
                <w:szCs w:val="22"/>
              </w:rPr>
            </w:pPr>
            <w:ins w:id="2583" w:author="Qian Zhou" w:date="2016-12-15T09:50:00Z">
              <w:r w:rsidRPr="00A14C2D">
                <w:rPr>
                  <w:rFonts w:ascii="Arial" w:hAnsi="Arial" w:cs="Arial"/>
                  <w:b/>
                  <w:sz w:val="21"/>
                  <w:szCs w:val="22"/>
                </w:rPr>
                <w:t>Wednesday</w:t>
              </w:r>
            </w:ins>
          </w:p>
        </w:tc>
        <w:tc>
          <w:tcPr>
            <w:tcW w:w="1365" w:type="dxa"/>
          </w:tcPr>
          <w:p w14:paraId="12AE17E6"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584" w:author="Qian Zhou" w:date="2016-12-15T09:50:00Z"/>
                <w:rFonts w:ascii="Arial" w:hAnsi="Arial" w:cs="Arial"/>
                <w:b/>
                <w:sz w:val="21"/>
                <w:szCs w:val="22"/>
              </w:rPr>
            </w:pPr>
            <w:ins w:id="2585" w:author="Qian Zhou" w:date="2016-12-15T09:50:00Z">
              <w:r w:rsidRPr="00A14C2D">
                <w:rPr>
                  <w:rFonts w:ascii="Arial" w:hAnsi="Arial" w:cs="Arial"/>
                  <w:b/>
                  <w:sz w:val="21"/>
                  <w:szCs w:val="22"/>
                </w:rPr>
                <w:t>Thursday</w:t>
              </w:r>
            </w:ins>
          </w:p>
        </w:tc>
        <w:tc>
          <w:tcPr>
            <w:tcW w:w="1470" w:type="dxa"/>
          </w:tcPr>
          <w:p w14:paraId="3BD7A08E"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586" w:author="Qian Zhou" w:date="2016-12-15T09:50:00Z"/>
                <w:rFonts w:ascii="Arial" w:hAnsi="Arial" w:cs="Arial"/>
                <w:b/>
                <w:sz w:val="21"/>
                <w:szCs w:val="22"/>
              </w:rPr>
            </w:pPr>
            <w:ins w:id="2587" w:author="Qian Zhou" w:date="2016-12-15T09:50:00Z">
              <w:r w:rsidRPr="00A14C2D">
                <w:rPr>
                  <w:rFonts w:ascii="Arial" w:hAnsi="Arial" w:cs="Arial"/>
                  <w:b/>
                  <w:sz w:val="21"/>
                  <w:szCs w:val="22"/>
                </w:rPr>
                <w:t>Friday</w:t>
              </w:r>
            </w:ins>
          </w:p>
        </w:tc>
        <w:tc>
          <w:tcPr>
            <w:tcW w:w="1470" w:type="dxa"/>
          </w:tcPr>
          <w:p w14:paraId="5A3744CC"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588" w:author="Qian Zhou" w:date="2016-12-15T09:50:00Z"/>
                <w:rFonts w:ascii="Arial" w:hAnsi="Arial" w:cs="Arial"/>
                <w:b/>
                <w:sz w:val="21"/>
                <w:szCs w:val="22"/>
              </w:rPr>
            </w:pPr>
            <w:ins w:id="2589" w:author="Qian Zhou" w:date="2016-12-15T09:50:00Z">
              <w:r w:rsidRPr="00A14C2D">
                <w:rPr>
                  <w:rFonts w:ascii="Arial" w:hAnsi="Arial" w:cs="Arial"/>
                  <w:b/>
                  <w:sz w:val="21"/>
                  <w:szCs w:val="22"/>
                </w:rPr>
                <w:t>Saturday</w:t>
              </w:r>
            </w:ins>
          </w:p>
        </w:tc>
        <w:tc>
          <w:tcPr>
            <w:tcW w:w="1365" w:type="dxa"/>
          </w:tcPr>
          <w:p w14:paraId="15571E74" w14:textId="77777777" w:rsidR="00A14C2D" w:rsidRPr="00A14C2D" w:rsidRDefault="00A14C2D" w:rsidP="00A4492F">
            <w:pPr>
              <w:jc w:val="center"/>
              <w:cnfStyle w:val="100000000000" w:firstRow="1" w:lastRow="0" w:firstColumn="0" w:lastColumn="0" w:oddVBand="0" w:evenVBand="0" w:oddHBand="0" w:evenHBand="0" w:firstRowFirstColumn="0" w:firstRowLastColumn="0" w:lastRowFirstColumn="0" w:lastRowLastColumn="0"/>
              <w:rPr>
                <w:ins w:id="2590" w:author="Qian Zhou" w:date="2016-12-15T09:50:00Z"/>
                <w:rFonts w:ascii="Arial" w:hAnsi="Arial" w:cs="Arial"/>
                <w:b/>
                <w:sz w:val="21"/>
                <w:szCs w:val="22"/>
              </w:rPr>
            </w:pPr>
            <w:ins w:id="2591" w:author="Qian Zhou" w:date="2016-12-15T09:50:00Z">
              <w:r w:rsidRPr="00A14C2D">
                <w:rPr>
                  <w:rFonts w:ascii="Arial" w:hAnsi="Arial" w:cs="Arial"/>
                  <w:b/>
                  <w:sz w:val="21"/>
                  <w:szCs w:val="22"/>
                </w:rPr>
                <w:t>Sunday</w:t>
              </w:r>
            </w:ins>
          </w:p>
        </w:tc>
      </w:tr>
      <w:tr w:rsidR="00A14C2D" w:rsidRPr="00A14C2D" w14:paraId="6DF81A87" w14:textId="77777777" w:rsidTr="00A4492F">
        <w:trPr>
          <w:cnfStyle w:val="000000100000" w:firstRow="0" w:lastRow="0" w:firstColumn="0" w:lastColumn="0" w:oddVBand="0" w:evenVBand="0" w:oddHBand="1" w:evenHBand="0" w:firstRowFirstColumn="0" w:firstRowLastColumn="0" w:lastRowFirstColumn="0" w:lastRowLastColumn="0"/>
          <w:trHeight w:val="283"/>
          <w:ins w:id="2592" w:author="Qian Zhou" w:date="2016-12-15T09:50:00Z"/>
        </w:trPr>
        <w:tc>
          <w:tcPr>
            <w:cnfStyle w:val="001000000000" w:firstRow="0" w:lastRow="0" w:firstColumn="1" w:lastColumn="0" w:oddVBand="0" w:evenVBand="0" w:oddHBand="0" w:evenHBand="0" w:firstRowFirstColumn="0" w:firstRowLastColumn="0" w:lastRowFirstColumn="0" w:lastRowLastColumn="0"/>
            <w:tcW w:w="1036" w:type="dxa"/>
          </w:tcPr>
          <w:p w14:paraId="619FC3DA" w14:textId="77777777" w:rsidR="00A14C2D" w:rsidRPr="00A14C2D" w:rsidRDefault="00A14C2D" w:rsidP="00A4492F">
            <w:pPr>
              <w:jc w:val="center"/>
              <w:rPr>
                <w:ins w:id="2593" w:author="Qian Zhou" w:date="2016-12-15T09:50:00Z"/>
                <w:rFonts w:ascii="Arial" w:hAnsi="Arial" w:cs="Arial"/>
                <w:b/>
                <w:sz w:val="21"/>
                <w:szCs w:val="22"/>
              </w:rPr>
            </w:pPr>
            <w:ins w:id="2594" w:author="Qian Zhou" w:date="2016-12-15T09:50:00Z">
              <w:r w:rsidRPr="00A14C2D">
                <w:rPr>
                  <w:rFonts w:ascii="Arial" w:hAnsi="Arial" w:cs="Arial"/>
                  <w:b/>
                  <w:sz w:val="21"/>
                  <w:szCs w:val="22"/>
                </w:rPr>
                <w:t>31</w:t>
              </w:r>
              <w:r w:rsidRPr="00A14C2D">
                <w:rPr>
                  <w:rFonts w:ascii="Arial" w:hAnsi="Arial" w:cs="Arial"/>
                  <w:b/>
                  <w:sz w:val="21"/>
                  <w:szCs w:val="22"/>
                  <w:vertAlign w:val="superscript"/>
                </w:rPr>
                <w:t xml:space="preserve">s </w:t>
              </w:r>
              <w:r w:rsidRPr="00A14C2D">
                <w:rPr>
                  <w:rFonts w:ascii="Arial" w:hAnsi="Arial" w:cs="Arial"/>
                  <w:b/>
                  <w:sz w:val="21"/>
                  <w:szCs w:val="22"/>
                </w:rPr>
                <w:t>Oct</w:t>
              </w:r>
            </w:ins>
          </w:p>
        </w:tc>
        <w:tc>
          <w:tcPr>
            <w:tcW w:w="1479" w:type="dxa"/>
          </w:tcPr>
          <w:p w14:paraId="49296F4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95" w:author="Qian Zhou" w:date="2016-12-15T09:50:00Z"/>
                <w:rFonts w:ascii="Arial" w:hAnsi="Arial" w:cs="Arial"/>
                <w:b w:val="0"/>
                <w:sz w:val="21"/>
                <w:szCs w:val="22"/>
              </w:rPr>
            </w:pPr>
            <w:ins w:id="2596" w:author="Qian Zhou" w:date="2016-12-15T09:50:00Z">
              <w:r w:rsidRPr="00A14C2D">
                <w:rPr>
                  <w:rFonts w:ascii="Arial" w:hAnsi="Arial" w:cs="Arial"/>
                  <w:b w:val="0"/>
                  <w:sz w:val="21"/>
                  <w:szCs w:val="22"/>
                </w:rPr>
                <w:t>Team Meeting</w:t>
              </w:r>
            </w:ins>
          </w:p>
        </w:tc>
        <w:tc>
          <w:tcPr>
            <w:tcW w:w="1470" w:type="dxa"/>
          </w:tcPr>
          <w:p w14:paraId="559F55B4"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97" w:author="Qian Zhou" w:date="2016-12-15T09:50:00Z"/>
                <w:rFonts w:ascii="Arial" w:hAnsi="Arial" w:cs="Arial"/>
                <w:b w:val="0"/>
                <w:sz w:val="21"/>
                <w:szCs w:val="22"/>
              </w:rPr>
            </w:pPr>
          </w:p>
        </w:tc>
        <w:tc>
          <w:tcPr>
            <w:tcW w:w="1470" w:type="dxa"/>
          </w:tcPr>
          <w:p w14:paraId="5CA7C2D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598" w:author="Qian Zhou" w:date="2016-12-15T09:50:00Z"/>
                <w:rFonts w:ascii="Arial" w:hAnsi="Arial" w:cs="Arial"/>
                <w:b w:val="0"/>
                <w:sz w:val="21"/>
                <w:szCs w:val="22"/>
              </w:rPr>
            </w:pPr>
            <w:ins w:id="2599" w:author="Qian Zhou" w:date="2016-12-15T09:50:00Z">
              <w:r w:rsidRPr="00A14C2D">
                <w:rPr>
                  <w:rFonts w:ascii="Arial" w:hAnsi="Arial" w:cs="Arial"/>
                  <w:b w:val="0"/>
                  <w:sz w:val="21"/>
                  <w:szCs w:val="22"/>
                </w:rPr>
                <w:t>Team Meeting</w:t>
              </w:r>
            </w:ins>
          </w:p>
        </w:tc>
        <w:tc>
          <w:tcPr>
            <w:tcW w:w="1365" w:type="dxa"/>
          </w:tcPr>
          <w:p w14:paraId="2AEA93E3"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00" w:author="Qian Zhou" w:date="2016-12-15T09:50:00Z"/>
                <w:rFonts w:ascii="Arial" w:hAnsi="Arial" w:cs="Arial"/>
                <w:b w:val="0"/>
                <w:sz w:val="21"/>
                <w:szCs w:val="22"/>
              </w:rPr>
            </w:pPr>
          </w:p>
        </w:tc>
        <w:tc>
          <w:tcPr>
            <w:tcW w:w="1470" w:type="dxa"/>
          </w:tcPr>
          <w:p w14:paraId="043846E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01" w:author="Qian Zhou" w:date="2016-12-15T09:50:00Z"/>
                <w:rFonts w:ascii="Arial" w:hAnsi="Arial" w:cs="Arial"/>
                <w:b w:val="0"/>
                <w:sz w:val="21"/>
                <w:szCs w:val="22"/>
              </w:rPr>
            </w:pPr>
          </w:p>
        </w:tc>
        <w:tc>
          <w:tcPr>
            <w:tcW w:w="1470" w:type="dxa"/>
          </w:tcPr>
          <w:p w14:paraId="7E03F04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02" w:author="Qian Zhou" w:date="2016-12-15T09:50:00Z"/>
                <w:rFonts w:ascii="Arial" w:hAnsi="Arial" w:cs="Arial"/>
                <w:b w:val="0"/>
                <w:sz w:val="21"/>
                <w:szCs w:val="22"/>
              </w:rPr>
            </w:pPr>
          </w:p>
        </w:tc>
        <w:tc>
          <w:tcPr>
            <w:tcW w:w="1365" w:type="dxa"/>
          </w:tcPr>
          <w:p w14:paraId="78263CD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03" w:author="Qian Zhou" w:date="2016-12-15T09:50:00Z"/>
                <w:rFonts w:ascii="Arial" w:hAnsi="Arial" w:cs="Arial"/>
                <w:b w:val="0"/>
                <w:sz w:val="21"/>
                <w:szCs w:val="22"/>
              </w:rPr>
            </w:pPr>
          </w:p>
        </w:tc>
      </w:tr>
      <w:tr w:rsidR="00A14C2D" w:rsidRPr="00A14C2D" w14:paraId="5933DB38" w14:textId="77777777" w:rsidTr="00A4492F">
        <w:trPr>
          <w:ins w:id="2604" w:author="Qian Zhou" w:date="2016-12-15T09:50:00Z"/>
        </w:trPr>
        <w:tc>
          <w:tcPr>
            <w:cnfStyle w:val="001000000000" w:firstRow="0" w:lastRow="0" w:firstColumn="1" w:lastColumn="0" w:oddVBand="0" w:evenVBand="0" w:oddHBand="0" w:evenHBand="0" w:firstRowFirstColumn="0" w:firstRowLastColumn="0" w:lastRowFirstColumn="0" w:lastRowLastColumn="0"/>
            <w:tcW w:w="1036" w:type="dxa"/>
          </w:tcPr>
          <w:p w14:paraId="621EAFF1" w14:textId="77777777" w:rsidR="00A14C2D" w:rsidRPr="00A14C2D" w:rsidRDefault="00A14C2D" w:rsidP="00A4492F">
            <w:pPr>
              <w:jc w:val="center"/>
              <w:rPr>
                <w:ins w:id="2605" w:author="Qian Zhou" w:date="2016-12-15T09:50:00Z"/>
                <w:rFonts w:ascii="Arial" w:hAnsi="Arial" w:cs="Arial"/>
                <w:b/>
                <w:sz w:val="21"/>
                <w:szCs w:val="22"/>
              </w:rPr>
            </w:pPr>
            <w:ins w:id="2606" w:author="Qian Zhou" w:date="2016-12-15T09:50:00Z">
              <w:r w:rsidRPr="00A14C2D">
                <w:rPr>
                  <w:rFonts w:ascii="Arial" w:hAnsi="Arial" w:cs="Arial"/>
                  <w:b/>
                  <w:sz w:val="21"/>
                  <w:szCs w:val="22"/>
                </w:rPr>
                <w:t>7</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79" w:type="dxa"/>
          </w:tcPr>
          <w:p w14:paraId="4E5096FA"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07" w:author="Qian Zhou" w:date="2016-12-15T09:50:00Z"/>
                <w:rFonts w:ascii="Arial" w:hAnsi="Arial" w:cs="Arial"/>
                <w:b w:val="0"/>
                <w:sz w:val="21"/>
                <w:szCs w:val="22"/>
              </w:rPr>
            </w:pPr>
            <w:ins w:id="2608" w:author="Qian Zhou" w:date="2016-12-15T09:50:00Z">
              <w:r w:rsidRPr="00A14C2D">
                <w:rPr>
                  <w:rFonts w:ascii="Arial" w:hAnsi="Arial" w:cs="Arial"/>
                  <w:b w:val="0"/>
                  <w:sz w:val="21"/>
                  <w:szCs w:val="22"/>
                </w:rPr>
                <w:t>Team Meeting (sprint 1)</w:t>
              </w:r>
            </w:ins>
          </w:p>
        </w:tc>
        <w:tc>
          <w:tcPr>
            <w:tcW w:w="1470" w:type="dxa"/>
          </w:tcPr>
          <w:p w14:paraId="04BCDA47"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09" w:author="Qian Zhou" w:date="2016-12-15T09:50:00Z"/>
                <w:rFonts w:ascii="Arial" w:hAnsi="Arial" w:cs="Arial"/>
                <w:b w:val="0"/>
                <w:sz w:val="21"/>
                <w:szCs w:val="22"/>
              </w:rPr>
            </w:pPr>
            <w:ins w:id="2610" w:author="Qian Zhou" w:date="2016-12-15T09:50:00Z">
              <w:r w:rsidRPr="00A14C2D">
                <w:rPr>
                  <w:rFonts w:ascii="Arial" w:hAnsi="Arial" w:cs="Arial"/>
                  <w:b w:val="0"/>
                  <w:sz w:val="21"/>
                  <w:szCs w:val="22"/>
                </w:rPr>
                <w:t>I worked on a use case with Qian about log</w:t>
              </w:r>
              <w:r w:rsidRPr="00A14C2D">
                <w:rPr>
                  <w:rFonts w:ascii="Arial" w:hAnsi="Arial" w:cs="Arial"/>
                  <w:b w:val="0"/>
                  <w:sz w:val="21"/>
                  <w:szCs w:val="22"/>
                  <w:lang w:eastAsia="zh-CN"/>
                </w:rPr>
                <w:t xml:space="preserve"> in and menu design </w:t>
              </w:r>
              <w:r w:rsidRPr="00A14C2D">
                <w:rPr>
                  <w:rFonts w:ascii="Arial" w:hAnsi="Arial" w:cs="Arial"/>
                  <w:b w:val="0"/>
                  <w:sz w:val="21"/>
                  <w:szCs w:val="22"/>
                </w:rPr>
                <w:t>in the dungeon.</w:t>
              </w:r>
            </w:ins>
          </w:p>
        </w:tc>
        <w:tc>
          <w:tcPr>
            <w:tcW w:w="1470" w:type="dxa"/>
          </w:tcPr>
          <w:p w14:paraId="5C0E870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11" w:author="Qian Zhou" w:date="2016-12-15T09:50:00Z"/>
                <w:rFonts w:ascii="Arial" w:hAnsi="Arial" w:cs="Arial"/>
                <w:b w:val="0"/>
                <w:sz w:val="21"/>
                <w:szCs w:val="22"/>
              </w:rPr>
            </w:pPr>
            <w:ins w:id="2612" w:author="Qian Zhou" w:date="2016-12-15T09:50:00Z">
              <w:r w:rsidRPr="00A14C2D">
                <w:rPr>
                  <w:rFonts w:ascii="Arial" w:hAnsi="Arial" w:cs="Arial"/>
                  <w:b w:val="0"/>
                  <w:sz w:val="21"/>
                  <w:szCs w:val="22"/>
                </w:rPr>
                <w:t>Team Meeting (use cases, CRC)</w:t>
              </w:r>
            </w:ins>
          </w:p>
          <w:p w14:paraId="345EB19E"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13" w:author="Qian Zhou" w:date="2016-12-15T09:50:00Z"/>
                <w:rFonts w:ascii="Arial" w:hAnsi="Arial" w:cs="Arial"/>
                <w:b w:val="0"/>
                <w:sz w:val="21"/>
                <w:szCs w:val="22"/>
              </w:rPr>
            </w:pPr>
            <w:ins w:id="2614" w:author="Qian Zhou" w:date="2016-12-15T09:50:00Z">
              <w:r w:rsidRPr="00A14C2D">
                <w:rPr>
                  <w:rFonts w:ascii="Arial" w:hAnsi="Arial" w:cs="Arial"/>
                  <w:b w:val="0"/>
                  <w:sz w:val="21"/>
                  <w:szCs w:val="22"/>
                </w:rPr>
                <w:t>(I took the Meeting Minutes)</w:t>
              </w:r>
            </w:ins>
          </w:p>
        </w:tc>
        <w:tc>
          <w:tcPr>
            <w:tcW w:w="1365" w:type="dxa"/>
          </w:tcPr>
          <w:p w14:paraId="2FD0DC5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15" w:author="Qian Zhou" w:date="2016-12-15T09:50:00Z"/>
                <w:rFonts w:ascii="Arial" w:hAnsi="Arial" w:cs="Arial"/>
                <w:b w:val="0"/>
                <w:sz w:val="21"/>
                <w:szCs w:val="22"/>
              </w:rPr>
            </w:pPr>
          </w:p>
        </w:tc>
        <w:tc>
          <w:tcPr>
            <w:tcW w:w="1470" w:type="dxa"/>
          </w:tcPr>
          <w:p w14:paraId="7AA16BDD"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16" w:author="Qian Zhou" w:date="2016-12-15T09:50:00Z"/>
                <w:rFonts w:ascii="Arial" w:hAnsi="Arial" w:cs="Arial"/>
                <w:b w:val="0"/>
                <w:sz w:val="21"/>
                <w:szCs w:val="22"/>
              </w:rPr>
            </w:pPr>
          </w:p>
        </w:tc>
        <w:tc>
          <w:tcPr>
            <w:tcW w:w="1470" w:type="dxa"/>
          </w:tcPr>
          <w:p w14:paraId="1DB3E5F6"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17" w:author="Qian Zhou" w:date="2016-12-15T09:50:00Z"/>
                <w:rFonts w:ascii="Arial" w:hAnsi="Arial" w:cs="Arial"/>
                <w:b w:val="0"/>
                <w:sz w:val="21"/>
                <w:szCs w:val="22"/>
              </w:rPr>
            </w:pPr>
          </w:p>
        </w:tc>
        <w:tc>
          <w:tcPr>
            <w:tcW w:w="1365" w:type="dxa"/>
          </w:tcPr>
          <w:p w14:paraId="1989DEC5"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18" w:author="Qian Zhou" w:date="2016-12-15T09:50:00Z"/>
                <w:rFonts w:ascii="Arial" w:hAnsi="Arial" w:cs="Arial"/>
                <w:b w:val="0"/>
                <w:sz w:val="21"/>
                <w:szCs w:val="22"/>
              </w:rPr>
            </w:pPr>
          </w:p>
        </w:tc>
      </w:tr>
      <w:tr w:rsidR="00A14C2D" w:rsidRPr="00A14C2D" w14:paraId="71005B4D" w14:textId="77777777" w:rsidTr="00A4492F">
        <w:trPr>
          <w:cnfStyle w:val="000000100000" w:firstRow="0" w:lastRow="0" w:firstColumn="0" w:lastColumn="0" w:oddVBand="0" w:evenVBand="0" w:oddHBand="1" w:evenHBand="0" w:firstRowFirstColumn="0" w:firstRowLastColumn="0" w:lastRowFirstColumn="0" w:lastRowLastColumn="0"/>
          <w:ins w:id="2619" w:author="Qian Zhou" w:date="2016-12-15T09:50:00Z"/>
        </w:trPr>
        <w:tc>
          <w:tcPr>
            <w:cnfStyle w:val="001000000000" w:firstRow="0" w:lastRow="0" w:firstColumn="1" w:lastColumn="0" w:oddVBand="0" w:evenVBand="0" w:oddHBand="0" w:evenHBand="0" w:firstRowFirstColumn="0" w:firstRowLastColumn="0" w:lastRowFirstColumn="0" w:lastRowLastColumn="0"/>
            <w:tcW w:w="1036" w:type="dxa"/>
          </w:tcPr>
          <w:p w14:paraId="356DE144" w14:textId="77777777" w:rsidR="00A14C2D" w:rsidRPr="00A14C2D" w:rsidRDefault="00A14C2D" w:rsidP="00A4492F">
            <w:pPr>
              <w:jc w:val="center"/>
              <w:rPr>
                <w:ins w:id="2620" w:author="Qian Zhou" w:date="2016-12-15T09:50:00Z"/>
                <w:rFonts w:ascii="Arial" w:hAnsi="Arial" w:cs="Arial"/>
                <w:b/>
                <w:sz w:val="21"/>
                <w:szCs w:val="22"/>
              </w:rPr>
            </w:pPr>
            <w:ins w:id="2621" w:author="Qian Zhou" w:date="2016-12-15T09:50:00Z">
              <w:r w:rsidRPr="00A14C2D">
                <w:rPr>
                  <w:rFonts w:ascii="Arial" w:hAnsi="Arial" w:cs="Arial"/>
                  <w:b/>
                  <w:sz w:val="21"/>
                  <w:szCs w:val="22"/>
                </w:rPr>
                <w:t>14</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79" w:type="dxa"/>
          </w:tcPr>
          <w:p w14:paraId="5367B31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22" w:author="Qian Zhou" w:date="2016-12-15T09:50:00Z"/>
                <w:rFonts w:ascii="Arial" w:hAnsi="Arial" w:cs="Arial"/>
                <w:b w:val="0"/>
                <w:sz w:val="21"/>
                <w:szCs w:val="22"/>
                <w:lang w:eastAsia="zh-CN"/>
              </w:rPr>
            </w:pPr>
            <w:ins w:id="2623" w:author="Qian Zhou" w:date="2016-12-15T09:50:00Z">
              <w:r w:rsidRPr="00A14C2D">
                <w:rPr>
                  <w:rFonts w:ascii="Arial" w:hAnsi="Arial" w:cs="Arial"/>
                  <w:b w:val="0"/>
                  <w:sz w:val="21"/>
                  <w:szCs w:val="22"/>
                </w:rPr>
                <w:t>Team Meeting (</w:t>
              </w:r>
              <w:r w:rsidRPr="00A14C2D">
                <w:rPr>
                  <w:rFonts w:ascii="Arial" w:hAnsi="Arial" w:cs="Arial"/>
                  <w:b w:val="0"/>
                  <w:sz w:val="21"/>
                  <w:szCs w:val="22"/>
                  <w:lang w:eastAsia="zh-CN"/>
                </w:rPr>
                <w:t xml:space="preserve">the rest of </w:t>
              </w:r>
              <w:r w:rsidRPr="00A14C2D">
                <w:rPr>
                  <w:rFonts w:ascii="Arial" w:hAnsi="Arial" w:cs="Arial"/>
                  <w:b w:val="0"/>
                  <w:sz w:val="21"/>
                  <w:szCs w:val="22"/>
                </w:rPr>
                <w:t>CRC)</w:t>
              </w:r>
            </w:ins>
          </w:p>
          <w:p w14:paraId="4C4E3479"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24" w:author="Qian Zhou" w:date="2016-12-15T09:50:00Z"/>
                <w:rFonts w:ascii="Arial" w:hAnsi="Arial" w:cs="Arial"/>
                <w:b w:val="0"/>
                <w:sz w:val="21"/>
                <w:szCs w:val="22"/>
                <w:lang w:eastAsia="zh-CN"/>
              </w:rPr>
            </w:pPr>
            <w:ins w:id="2625" w:author="Qian Zhou" w:date="2016-12-15T09:50:00Z">
              <w:r w:rsidRPr="00A14C2D">
                <w:rPr>
                  <w:rFonts w:ascii="Arial" w:hAnsi="Arial" w:cs="Arial"/>
                  <w:b w:val="0"/>
                  <w:sz w:val="21"/>
                  <w:szCs w:val="22"/>
                </w:rPr>
                <w:t>(sprint 2)</w:t>
              </w:r>
            </w:ins>
          </w:p>
        </w:tc>
        <w:tc>
          <w:tcPr>
            <w:tcW w:w="1470" w:type="dxa"/>
          </w:tcPr>
          <w:p w14:paraId="6F3FEBD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26" w:author="Qian Zhou" w:date="2016-12-15T09:50:00Z"/>
                <w:rFonts w:ascii="Arial" w:hAnsi="Arial" w:cs="Arial"/>
                <w:b w:val="0"/>
                <w:sz w:val="21"/>
                <w:szCs w:val="22"/>
              </w:rPr>
            </w:pPr>
          </w:p>
        </w:tc>
        <w:tc>
          <w:tcPr>
            <w:tcW w:w="1470" w:type="dxa"/>
          </w:tcPr>
          <w:p w14:paraId="024831F7"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27" w:author="Qian Zhou" w:date="2016-12-15T09:50:00Z"/>
                <w:rFonts w:ascii="Arial" w:hAnsi="Arial" w:cs="Arial"/>
                <w:b w:val="0"/>
                <w:sz w:val="21"/>
                <w:szCs w:val="22"/>
              </w:rPr>
            </w:pPr>
            <w:ins w:id="2628" w:author="Qian Zhou" w:date="2016-12-15T09:50:00Z">
              <w:r w:rsidRPr="00A14C2D">
                <w:rPr>
                  <w:rFonts w:ascii="Arial" w:hAnsi="Arial" w:cs="Arial"/>
                  <w:b w:val="0"/>
                  <w:sz w:val="21"/>
                  <w:szCs w:val="22"/>
                </w:rPr>
                <w:t>Team Meeting (Task estimation)</w:t>
              </w:r>
            </w:ins>
          </w:p>
        </w:tc>
        <w:tc>
          <w:tcPr>
            <w:tcW w:w="1365" w:type="dxa"/>
          </w:tcPr>
          <w:p w14:paraId="26B1788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29" w:author="Qian Zhou" w:date="2016-12-15T09:50:00Z"/>
                <w:rFonts w:ascii="Arial" w:hAnsi="Arial" w:cs="Arial"/>
                <w:b w:val="0"/>
                <w:sz w:val="21"/>
                <w:szCs w:val="22"/>
              </w:rPr>
            </w:pPr>
          </w:p>
        </w:tc>
        <w:tc>
          <w:tcPr>
            <w:tcW w:w="1470" w:type="dxa"/>
          </w:tcPr>
          <w:p w14:paraId="01694B1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30" w:author="Qian Zhou" w:date="2016-12-15T09:50:00Z"/>
                <w:rFonts w:ascii="Arial" w:hAnsi="Arial" w:cs="Arial"/>
                <w:b w:val="0"/>
                <w:sz w:val="21"/>
                <w:szCs w:val="22"/>
              </w:rPr>
            </w:pPr>
          </w:p>
        </w:tc>
        <w:tc>
          <w:tcPr>
            <w:tcW w:w="1470" w:type="dxa"/>
          </w:tcPr>
          <w:p w14:paraId="3F730B8C"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31" w:author="Qian Zhou" w:date="2016-12-15T09:50:00Z"/>
                <w:rFonts w:ascii="Arial" w:hAnsi="Arial" w:cs="Arial"/>
                <w:b w:val="0"/>
                <w:sz w:val="21"/>
                <w:szCs w:val="22"/>
              </w:rPr>
            </w:pPr>
          </w:p>
        </w:tc>
        <w:tc>
          <w:tcPr>
            <w:tcW w:w="1365" w:type="dxa"/>
          </w:tcPr>
          <w:p w14:paraId="3B8ED14D"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32" w:author="Qian Zhou" w:date="2016-12-15T09:50:00Z"/>
                <w:rFonts w:ascii="Arial" w:hAnsi="Arial" w:cs="Arial"/>
                <w:b w:val="0"/>
                <w:sz w:val="21"/>
                <w:szCs w:val="22"/>
              </w:rPr>
            </w:pPr>
          </w:p>
        </w:tc>
      </w:tr>
      <w:tr w:rsidR="00A14C2D" w:rsidRPr="00A14C2D" w14:paraId="6D03E8C8" w14:textId="77777777" w:rsidTr="00A4492F">
        <w:trPr>
          <w:trHeight w:val="1638"/>
          <w:ins w:id="2633" w:author="Qian Zhou" w:date="2016-12-15T09:50:00Z"/>
        </w:trPr>
        <w:tc>
          <w:tcPr>
            <w:cnfStyle w:val="001000000000" w:firstRow="0" w:lastRow="0" w:firstColumn="1" w:lastColumn="0" w:oddVBand="0" w:evenVBand="0" w:oddHBand="0" w:evenHBand="0" w:firstRowFirstColumn="0" w:firstRowLastColumn="0" w:lastRowFirstColumn="0" w:lastRowLastColumn="0"/>
            <w:tcW w:w="1036" w:type="dxa"/>
          </w:tcPr>
          <w:p w14:paraId="35BB7B21" w14:textId="77777777" w:rsidR="00A14C2D" w:rsidRPr="00A14C2D" w:rsidRDefault="00A14C2D" w:rsidP="00A4492F">
            <w:pPr>
              <w:jc w:val="center"/>
              <w:rPr>
                <w:ins w:id="2634" w:author="Qian Zhou" w:date="2016-12-15T09:50:00Z"/>
                <w:rFonts w:ascii="Arial" w:hAnsi="Arial" w:cs="Arial"/>
                <w:b/>
                <w:sz w:val="21"/>
                <w:szCs w:val="22"/>
              </w:rPr>
            </w:pPr>
            <w:ins w:id="2635" w:author="Qian Zhou" w:date="2016-12-15T09:50:00Z">
              <w:r w:rsidRPr="00A14C2D">
                <w:rPr>
                  <w:rFonts w:ascii="Arial" w:hAnsi="Arial" w:cs="Arial"/>
                  <w:b/>
                  <w:sz w:val="21"/>
                  <w:szCs w:val="22"/>
                </w:rPr>
                <w:t>21</w:t>
              </w:r>
              <w:r w:rsidRPr="00A14C2D">
                <w:rPr>
                  <w:rFonts w:ascii="Arial" w:hAnsi="Arial" w:cs="Arial"/>
                  <w:b/>
                  <w:sz w:val="21"/>
                  <w:szCs w:val="22"/>
                  <w:vertAlign w:val="superscript"/>
                </w:rPr>
                <w:t>st</w:t>
              </w:r>
              <w:r w:rsidRPr="00A14C2D">
                <w:rPr>
                  <w:rFonts w:ascii="Arial" w:hAnsi="Arial" w:cs="Arial"/>
                  <w:b/>
                  <w:sz w:val="21"/>
                  <w:szCs w:val="22"/>
                </w:rPr>
                <w:t xml:space="preserve"> Nov</w:t>
              </w:r>
            </w:ins>
          </w:p>
        </w:tc>
        <w:tc>
          <w:tcPr>
            <w:tcW w:w="1479" w:type="dxa"/>
          </w:tcPr>
          <w:p w14:paraId="746F7907"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36" w:author="Qian Zhou" w:date="2016-12-15T09:50:00Z"/>
                <w:rFonts w:ascii="Arial" w:hAnsi="Arial" w:cs="Arial"/>
                <w:b w:val="0"/>
                <w:sz w:val="21"/>
                <w:szCs w:val="22"/>
                <w:lang w:eastAsia="zh-CN"/>
              </w:rPr>
            </w:pPr>
            <w:ins w:id="2637" w:author="Qian Zhou" w:date="2016-12-15T09:50:00Z">
              <w:r w:rsidRPr="00A14C2D">
                <w:rPr>
                  <w:rFonts w:ascii="Arial" w:hAnsi="Arial" w:cs="Arial"/>
                  <w:b w:val="0"/>
                  <w:sz w:val="21"/>
                  <w:szCs w:val="22"/>
                </w:rPr>
                <w:t>Team Meeting (</w:t>
              </w:r>
              <w:r w:rsidRPr="00A14C2D">
                <w:rPr>
                  <w:rFonts w:ascii="Arial" w:hAnsi="Arial" w:cs="Arial"/>
                  <w:b w:val="0"/>
                  <w:sz w:val="21"/>
                  <w:szCs w:val="22"/>
                  <w:lang w:eastAsia="zh-CN"/>
                </w:rPr>
                <w:t>UML, Diagram</w:t>
              </w:r>
              <w:r w:rsidRPr="00A14C2D">
                <w:rPr>
                  <w:rFonts w:ascii="Arial" w:hAnsi="Arial" w:cs="Arial"/>
                  <w:b w:val="0"/>
                  <w:sz w:val="21"/>
                  <w:szCs w:val="22"/>
                </w:rPr>
                <w:t>)</w:t>
              </w:r>
            </w:ins>
          </w:p>
          <w:p w14:paraId="7382EBCA"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38" w:author="Qian Zhou" w:date="2016-12-15T09:50:00Z"/>
                <w:rFonts w:ascii="Arial" w:hAnsi="Arial" w:cs="Arial"/>
                <w:b w:val="0"/>
                <w:sz w:val="21"/>
                <w:szCs w:val="22"/>
                <w:lang w:eastAsia="zh-CN"/>
              </w:rPr>
            </w:pPr>
            <w:ins w:id="2639" w:author="Qian Zhou" w:date="2016-12-15T09:50:00Z">
              <w:r w:rsidRPr="00A14C2D">
                <w:rPr>
                  <w:rFonts w:ascii="Arial" w:hAnsi="Arial" w:cs="Arial"/>
                  <w:b w:val="0"/>
                  <w:sz w:val="21"/>
                  <w:szCs w:val="22"/>
                </w:rPr>
                <w:t>(sprint 3)</w:t>
              </w:r>
            </w:ins>
          </w:p>
        </w:tc>
        <w:tc>
          <w:tcPr>
            <w:tcW w:w="1470" w:type="dxa"/>
          </w:tcPr>
          <w:p w14:paraId="009C941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40" w:author="Qian Zhou" w:date="2016-12-15T09:50:00Z"/>
                <w:rFonts w:ascii="Arial" w:hAnsi="Arial" w:cs="Arial"/>
                <w:b w:val="0"/>
                <w:sz w:val="21"/>
                <w:szCs w:val="22"/>
              </w:rPr>
            </w:pPr>
          </w:p>
        </w:tc>
        <w:tc>
          <w:tcPr>
            <w:tcW w:w="1470" w:type="dxa"/>
          </w:tcPr>
          <w:p w14:paraId="11EA7CB2"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41" w:author="Qian Zhou" w:date="2016-12-15T09:50:00Z"/>
                <w:rFonts w:ascii="Arial" w:hAnsi="Arial" w:cs="Arial"/>
                <w:b w:val="0"/>
                <w:sz w:val="21"/>
                <w:szCs w:val="22"/>
                <w:lang w:eastAsia="zh-CN"/>
              </w:rPr>
            </w:pPr>
            <w:ins w:id="2642" w:author="Qian Zhou" w:date="2016-12-15T09:50:00Z">
              <w:r w:rsidRPr="00A14C2D">
                <w:rPr>
                  <w:rFonts w:ascii="Arial" w:hAnsi="Arial" w:cs="Arial"/>
                  <w:b w:val="0"/>
                  <w:sz w:val="21"/>
                  <w:szCs w:val="22"/>
                </w:rPr>
                <w:t>Team Meeting (</w:t>
              </w:r>
              <w:r w:rsidRPr="00A14C2D">
                <w:rPr>
                  <w:rFonts w:ascii="Arial" w:hAnsi="Arial" w:cs="Arial"/>
                  <w:b w:val="0"/>
                  <w:sz w:val="21"/>
                  <w:szCs w:val="22"/>
                  <w:lang w:eastAsia="zh-CN"/>
                </w:rPr>
                <w:t>Client UML, Diagram, documentation tasks distribution</w:t>
              </w:r>
              <w:r w:rsidRPr="00A14C2D">
                <w:rPr>
                  <w:rFonts w:ascii="Arial" w:hAnsi="Arial" w:cs="Arial"/>
                  <w:b w:val="0"/>
                  <w:sz w:val="21"/>
                  <w:szCs w:val="22"/>
                </w:rPr>
                <w:t>)</w:t>
              </w:r>
            </w:ins>
          </w:p>
        </w:tc>
        <w:tc>
          <w:tcPr>
            <w:tcW w:w="1365" w:type="dxa"/>
          </w:tcPr>
          <w:p w14:paraId="6BBE6492"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43" w:author="Qian Zhou" w:date="2016-12-15T09:50:00Z"/>
                <w:rFonts w:ascii="Arial" w:hAnsi="Arial" w:cs="Arial"/>
                <w:b w:val="0"/>
                <w:sz w:val="21"/>
                <w:szCs w:val="22"/>
              </w:rPr>
            </w:pPr>
          </w:p>
        </w:tc>
        <w:tc>
          <w:tcPr>
            <w:tcW w:w="1470" w:type="dxa"/>
          </w:tcPr>
          <w:p w14:paraId="02252B5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44" w:author="Qian Zhou" w:date="2016-12-15T09:50:00Z"/>
                <w:rFonts w:ascii="Arial" w:hAnsi="Arial" w:cs="Arial"/>
                <w:b w:val="0"/>
                <w:sz w:val="21"/>
                <w:szCs w:val="22"/>
              </w:rPr>
            </w:pPr>
          </w:p>
        </w:tc>
        <w:tc>
          <w:tcPr>
            <w:tcW w:w="1470" w:type="dxa"/>
          </w:tcPr>
          <w:p w14:paraId="66FB7E71"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45" w:author="Qian Zhou" w:date="2016-12-15T09:50:00Z"/>
                <w:rFonts w:ascii="Arial" w:hAnsi="Arial" w:cs="Arial"/>
                <w:b w:val="0"/>
                <w:sz w:val="21"/>
                <w:szCs w:val="22"/>
                <w:lang w:eastAsia="zh-CN"/>
              </w:rPr>
            </w:pPr>
            <w:ins w:id="2646" w:author="Qian Zhou" w:date="2016-12-15T09:50:00Z">
              <w:r w:rsidRPr="00A14C2D">
                <w:rPr>
                  <w:rFonts w:ascii="Arial" w:hAnsi="Arial" w:cs="Arial"/>
                  <w:b w:val="0"/>
                  <w:sz w:val="21"/>
                  <w:szCs w:val="22"/>
                </w:rPr>
                <w:t xml:space="preserve">Learn </w:t>
              </w:r>
              <w:r w:rsidRPr="00A14C2D">
                <w:rPr>
                  <w:rFonts w:ascii="Arial" w:hAnsi="Arial" w:cs="Arial"/>
                  <w:b w:val="0"/>
                  <w:sz w:val="21"/>
                  <w:szCs w:val="22"/>
                  <w:lang w:eastAsia="zh-CN"/>
                </w:rPr>
                <w:t>JSON</w:t>
              </w:r>
            </w:ins>
          </w:p>
        </w:tc>
        <w:tc>
          <w:tcPr>
            <w:tcW w:w="1365" w:type="dxa"/>
          </w:tcPr>
          <w:p w14:paraId="592EA1D9"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47" w:author="Qian Zhou" w:date="2016-12-15T09:50:00Z"/>
                <w:rFonts w:ascii="Arial" w:hAnsi="Arial" w:cs="Arial"/>
                <w:b w:val="0"/>
                <w:sz w:val="21"/>
                <w:szCs w:val="22"/>
                <w:lang w:eastAsia="zh-CN"/>
              </w:rPr>
            </w:pPr>
            <w:ins w:id="2648" w:author="Qian Zhou" w:date="2016-12-15T09:50:00Z">
              <w:r w:rsidRPr="00A14C2D">
                <w:rPr>
                  <w:rFonts w:ascii="Arial" w:hAnsi="Arial" w:cs="Arial"/>
                  <w:b w:val="0"/>
                  <w:sz w:val="21"/>
                  <w:szCs w:val="22"/>
                </w:rPr>
                <w:t xml:space="preserve">Dungeon </w:t>
              </w:r>
              <w:r w:rsidRPr="00A14C2D">
                <w:rPr>
                  <w:rFonts w:ascii="Arial" w:hAnsi="Arial" w:cs="Arial"/>
                  <w:b w:val="0"/>
                  <w:sz w:val="21"/>
                  <w:szCs w:val="22"/>
                  <w:lang w:eastAsia="zh-CN"/>
                </w:rPr>
                <w:t>interface</w:t>
              </w:r>
            </w:ins>
          </w:p>
        </w:tc>
      </w:tr>
      <w:tr w:rsidR="00A14C2D" w:rsidRPr="00A14C2D" w14:paraId="0B9D57D2" w14:textId="77777777" w:rsidTr="00A4492F">
        <w:trPr>
          <w:cnfStyle w:val="000000100000" w:firstRow="0" w:lastRow="0" w:firstColumn="0" w:lastColumn="0" w:oddVBand="0" w:evenVBand="0" w:oddHBand="1" w:evenHBand="0" w:firstRowFirstColumn="0" w:firstRowLastColumn="0" w:lastRowFirstColumn="0" w:lastRowLastColumn="0"/>
          <w:trHeight w:val="1638"/>
          <w:ins w:id="2649" w:author="Qian Zhou" w:date="2016-12-15T09:50:00Z"/>
        </w:trPr>
        <w:tc>
          <w:tcPr>
            <w:cnfStyle w:val="001000000000" w:firstRow="0" w:lastRow="0" w:firstColumn="1" w:lastColumn="0" w:oddVBand="0" w:evenVBand="0" w:oddHBand="0" w:evenHBand="0" w:firstRowFirstColumn="0" w:firstRowLastColumn="0" w:lastRowFirstColumn="0" w:lastRowLastColumn="0"/>
            <w:tcW w:w="1036" w:type="dxa"/>
          </w:tcPr>
          <w:p w14:paraId="4A063086" w14:textId="77777777" w:rsidR="00A14C2D" w:rsidRPr="00A14C2D" w:rsidRDefault="00A14C2D" w:rsidP="00A4492F">
            <w:pPr>
              <w:jc w:val="center"/>
              <w:rPr>
                <w:ins w:id="2650" w:author="Qian Zhou" w:date="2016-12-15T09:50:00Z"/>
                <w:rFonts w:ascii="Arial" w:hAnsi="Arial" w:cs="Arial"/>
                <w:b/>
                <w:sz w:val="21"/>
                <w:szCs w:val="22"/>
              </w:rPr>
            </w:pPr>
            <w:ins w:id="2651" w:author="Qian Zhou" w:date="2016-12-15T09:50:00Z">
              <w:r w:rsidRPr="00A14C2D">
                <w:rPr>
                  <w:rFonts w:ascii="Arial" w:hAnsi="Arial" w:cs="Arial"/>
                  <w:b/>
                  <w:sz w:val="21"/>
                  <w:szCs w:val="22"/>
                </w:rPr>
                <w:t>28</w:t>
              </w:r>
              <w:r w:rsidRPr="00A14C2D">
                <w:rPr>
                  <w:rFonts w:ascii="Arial" w:hAnsi="Arial" w:cs="Arial"/>
                  <w:b/>
                  <w:sz w:val="21"/>
                  <w:szCs w:val="22"/>
                  <w:vertAlign w:val="superscript"/>
                </w:rPr>
                <w:t>th</w:t>
              </w:r>
              <w:r w:rsidRPr="00A14C2D">
                <w:rPr>
                  <w:rFonts w:ascii="Arial" w:hAnsi="Arial" w:cs="Arial"/>
                  <w:b/>
                  <w:sz w:val="21"/>
                  <w:szCs w:val="22"/>
                </w:rPr>
                <w:t xml:space="preserve"> Nov</w:t>
              </w:r>
            </w:ins>
          </w:p>
        </w:tc>
        <w:tc>
          <w:tcPr>
            <w:tcW w:w="1479" w:type="dxa"/>
          </w:tcPr>
          <w:p w14:paraId="6A8065DC"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52" w:author="Qian Zhou" w:date="2016-12-15T09:50:00Z"/>
                <w:rFonts w:ascii="Arial" w:hAnsi="Arial" w:cs="Arial"/>
                <w:b w:val="0"/>
                <w:sz w:val="21"/>
                <w:szCs w:val="22"/>
                <w:lang w:eastAsia="zh-CN"/>
              </w:rPr>
            </w:pPr>
            <w:ins w:id="2653" w:author="Qian Zhou" w:date="2016-12-15T09:50:00Z">
              <w:r w:rsidRPr="00A14C2D">
                <w:rPr>
                  <w:rFonts w:ascii="Arial" w:hAnsi="Arial" w:cs="Arial"/>
                  <w:b w:val="0"/>
                  <w:sz w:val="21"/>
                  <w:szCs w:val="22"/>
                  <w:lang w:eastAsia="zh-CN"/>
                </w:rPr>
                <w:t>Team Meeting</w:t>
              </w:r>
            </w:ins>
          </w:p>
          <w:p w14:paraId="5AD0995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54" w:author="Qian Zhou" w:date="2016-12-15T09:50:00Z"/>
                <w:rFonts w:ascii="Arial" w:hAnsi="Arial" w:cs="Arial"/>
                <w:b w:val="0"/>
                <w:sz w:val="21"/>
                <w:szCs w:val="22"/>
                <w:lang w:eastAsia="zh-CN"/>
              </w:rPr>
            </w:pPr>
            <w:ins w:id="2655" w:author="Qian Zhou" w:date="2016-12-15T09:50:00Z">
              <w:r w:rsidRPr="00A14C2D">
                <w:rPr>
                  <w:rFonts w:ascii="Arial" w:hAnsi="Arial" w:cs="Arial"/>
                  <w:b w:val="0"/>
                  <w:sz w:val="21"/>
                  <w:szCs w:val="22"/>
                  <w:lang w:eastAsia="zh-CN"/>
                </w:rPr>
                <w:t xml:space="preserve">Create </w:t>
              </w:r>
              <w:r w:rsidRPr="00A14C2D">
                <w:rPr>
                  <w:rFonts w:ascii="Arial" w:hAnsi="Arial" w:cs="Arial"/>
                  <w:b w:val="0"/>
                  <w:sz w:val="21"/>
                  <w:szCs w:val="22"/>
                </w:rPr>
                <w:t>JSON file</w:t>
              </w:r>
              <w:r w:rsidRPr="00A14C2D">
                <w:rPr>
                  <w:rFonts w:ascii="Arial" w:hAnsi="Arial" w:cs="Arial"/>
                  <w:b w:val="0"/>
                  <w:sz w:val="21"/>
                  <w:szCs w:val="22"/>
                  <w:lang w:eastAsia="zh-CN"/>
                </w:rPr>
                <w:t xml:space="preserve"> about the interface of Dungeon(Qian)</w:t>
              </w:r>
            </w:ins>
          </w:p>
          <w:p w14:paraId="0F967D9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56" w:author="Qian Zhou" w:date="2016-12-15T09:50:00Z"/>
                <w:rFonts w:ascii="Arial" w:hAnsi="Arial" w:cs="Arial"/>
                <w:b w:val="0"/>
                <w:sz w:val="21"/>
                <w:szCs w:val="22"/>
                <w:lang w:eastAsia="zh-CN"/>
              </w:rPr>
            </w:pPr>
            <w:ins w:id="2657" w:author="Qian Zhou" w:date="2016-12-15T09:50:00Z">
              <w:r w:rsidRPr="00A14C2D">
                <w:rPr>
                  <w:rFonts w:ascii="Arial" w:hAnsi="Arial" w:cs="Arial"/>
                  <w:b w:val="0"/>
                  <w:sz w:val="21"/>
                  <w:szCs w:val="22"/>
                </w:rPr>
                <w:t>(sprint 4)</w:t>
              </w:r>
            </w:ins>
          </w:p>
        </w:tc>
        <w:tc>
          <w:tcPr>
            <w:tcW w:w="1470" w:type="dxa"/>
          </w:tcPr>
          <w:p w14:paraId="1B5CB012"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58" w:author="Qian Zhou" w:date="2016-12-15T09:50:00Z"/>
                <w:rFonts w:ascii="Arial" w:hAnsi="Arial" w:cs="Arial"/>
                <w:b w:val="0"/>
                <w:sz w:val="21"/>
                <w:szCs w:val="22"/>
              </w:rPr>
            </w:pPr>
          </w:p>
        </w:tc>
        <w:tc>
          <w:tcPr>
            <w:tcW w:w="1470" w:type="dxa"/>
          </w:tcPr>
          <w:p w14:paraId="4DDB6E7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59" w:author="Qian Zhou" w:date="2016-12-15T09:50:00Z"/>
                <w:rFonts w:ascii="Arial" w:hAnsi="Arial" w:cs="Arial"/>
                <w:b w:val="0"/>
                <w:sz w:val="21"/>
                <w:szCs w:val="22"/>
                <w:lang w:eastAsia="zh-CN"/>
              </w:rPr>
            </w:pPr>
            <w:ins w:id="2660" w:author="Qian Zhou" w:date="2016-12-15T09:50:00Z">
              <w:r w:rsidRPr="00A14C2D">
                <w:rPr>
                  <w:rFonts w:ascii="Arial" w:hAnsi="Arial" w:cs="Arial"/>
                  <w:b w:val="0"/>
                  <w:sz w:val="21"/>
                  <w:szCs w:val="22"/>
                </w:rPr>
                <w:t xml:space="preserve">Creating </w:t>
              </w:r>
              <w:r w:rsidRPr="00A14C2D">
                <w:rPr>
                  <w:rFonts w:ascii="Arial" w:hAnsi="Arial" w:cs="Arial"/>
                  <w:b w:val="0"/>
                  <w:sz w:val="21"/>
                  <w:szCs w:val="22"/>
                  <w:lang w:eastAsia="zh-CN"/>
                </w:rPr>
                <w:t>database</w:t>
              </w:r>
            </w:ins>
          </w:p>
          <w:p w14:paraId="7628BEF6"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61" w:author="Qian Zhou" w:date="2016-12-15T09:50:00Z"/>
                <w:rFonts w:ascii="Arial" w:hAnsi="Arial" w:cs="Arial"/>
                <w:b w:val="0"/>
                <w:sz w:val="21"/>
                <w:szCs w:val="22"/>
                <w:lang w:eastAsia="zh-CN"/>
              </w:rPr>
            </w:pPr>
            <w:ins w:id="2662" w:author="Qian Zhou" w:date="2016-12-15T09:50:00Z">
              <w:r w:rsidRPr="00A14C2D">
                <w:rPr>
                  <w:rFonts w:ascii="Arial" w:hAnsi="Arial" w:cs="Arial"/>
                  <w:b w:val="0"/>
                  <w:sz w:val="21"/>
                  <w:szCs w:val="22"/>
                  <w:lang w:eastAsia="zh-CN"/>
                </w:rPr>
                <w:t xml:space="preserve">Build play model, </w:t>
              </w:r>
            </w:ins>
          </w:p>
          <w:p w14:paraId="1432E26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63" w:author="Qian Zhou" w:date="2016-12-15T09:50:00Z"/>
                <w:rFonts w:ascii="Arial" w:hAnsi="Arial" w:cs="Arial"/>
                <w:b w:val="0"/>
                <w:sz w:val="21"/>
                <w:szCs w:val="22"/>
                <w:lang w:eastAsia="zh-CN"/>
              </w:rPr>
            </w:pPr>
            <w:ins w:id="2664" w:author="Qian Zhou" w:date="2016-12-15T09:50:00Z">
              <w:r w:rsidRPr="00A14C2D">
                <w:rPr>
                  <w:rFonts w:ascii="Arial" w:hAnsi="Arial" w:cs="Arial"/>
                  <w:b w:val="0"/>
                  <w:sz w:val="21"/>
                  <w:szCs w:val="22"/>
                  <w:lang w:eastAsia="zh-CN"/>
                </w:rPr>
                <w:t>Connect SQL with JAVA(Tasos), Building web service framework</w:t>
              </w:r>
            </w:ins>
          </w:p>
        </w:tc>
        <w:tc>
          <w:tcPr>
            <w:tcW w:w="1365" w:type="dxa"/>
          </w:tcPr>
          <w:p w14:paraId="7F232BD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65" w:author="Qian Zhou" w:date="2016-12-15T09:50:00Z"/>
                <w:rFonts w:ascii="Arial" w:hAnsi="Arial" w:cs="Arial"/>
                <w:b w:val="0"/>
                <w:sz w:val="21"/>
                <w:szCs w:val="22"/>
              </w:rPr>
            </w:pPr>
          </w:p>
        </w:tc>
        <w:tc>
          <w:tcPr>
            <w:tcW w:w="1470" w:type="dxa"/>
          </w:tcPr>
          <w:p w14:paraId="03564621"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66" w:author="Qian Zhou" w:date="2016-12-15T09:50:00Z"/>
                <w:rFonts w:ascii="Arial" w:hAnsi="Arial" w:cs="Arial"/>
                <w:b w:val="0"/>
                <w:sz w:val="21"/>
                <w:szCs w:val="22"/>
              </w:rPr>
            </w:pPr>
          </w:p>
        </w:tc>
        <w:tc>
          <w:tcPr>
            <w:tcW w:w="1470" w:type="dxa"/>
          </w:tcPr>
          <w:p w14:paraId="1FCD244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67" w:author="Qian Zhou" w:date="2016-12-15T09:50:00Z"/>
                <w:rFonts w:ascii="Arial" w:hAnsi="Arial" w:cs="Arial"/>
                <w:b w:val="0"/>
                <w:sz w:val="21"/>
                <w:szCs w:val="22"/>
              </w:rPr>
            </w:pPr>
          </w:p>
        </w:tc>
        <w:tc>
          <w:tcPr>
            <w:tcW w:w="1365" w:type="dxa"/>
          </w:tcPr>
          <w:p w14:paraId="1BF470F0"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68" w:author="Qian Zhou" w:date="2016-12-15T09:50:00Z"/>
                <w:rFonts w:ascii="Arial" w:hAnsi="Arial" w:cs="Arial"/>
                <w:b w:val="0"/>
                <w:sz w:val="21"/>
                <w:szCs w:val="22"/>
              </w:rPr>
            </w:pPr>
          </w:p>
        </w:tc>
      </w:tr>
      <w:tr w:rsidR="00A14C2D" w:rsidRPr="00A14C2D" w14:paraId="33FBEF5C" w14:textId="77777777" w:rsidTr="00A4492F">
        <w:trPr>
          <w:trHeight w:val="283"/>
          <w:ins w:id="2669" w:author="Qian Zhou" w:date="2016-12-15T09:50:00Z"/>
        </w:trPr>
        <w:tc>
          <w:tcPr>
            <w:cnfStyle w:val="001000000000" w:firstRow="0" w:lastRow="0" w:firstColumn="1" w:lastColumn="0" w:oddVBand="0" w:evenVBand="0" w:oddHBand="0" w:evenHBand="0" w:firstRowFirstColumn="0" w:firstRowLastColumn="0" w:lastRowFirstColumn="0" w:lastRowLastColumn="0"/>
            <w:tcW w:w="1036" w:type="dxa"/>
          </w:tcPr>
          <w:p w14:paraId="2E3EC258" w14:textId="77777777" w:rsidR="00A14C2D" w:rsidRPr="00A14C2D" w:rsidRDefault="00A14C2D" w:rsidP="00A4492F">
            <w:pPr>
              <w:jc w:val="center"/>
              <w:rPr>
                <w:ins w:id="2670" w:author="Qian Zhou" w:date="2016-12-15T09:50:00Z"/>
                <w:rFonts w:ascii="Arial" w:hAnsi="Arial" w:cs="Arial"/>
                <w:b/>
                <w:sz w:val="21"/>
                <w:szCs w:val="22"/>
              </w:rPr>
            </w:pPr>
            <w:ins w:id="2671" w:author="Qian Zhou" w:date="2016-12-15T09:50:00Z">
              <w:r w:rsidRPr="00A14C2D">
                <w:rPr>
                  <w:rFonts w:ascii="Arial" w:hAnsi="Arial" w:cs="Arial"/>
                  <w:b/>
                  <w:sz w:val="21"/>
                  <w:szCs w:val="22"/>
                </w:rPr>
                <w:t>5</w:t>
              </w:r>
              <w:r w:rsidRPr="00A14C2D">
                <w:rPr>
                  <w:rFonts w:ascii="Arial" w:hAnsi="Arial" w:cs="Arial"/>
                  <w:b/>
                  <w:sz w:val="21"/>
                  <w:szCs w:val="22"/>
                  <w:vertAlign w:val="superscript"/>
                </w:rPr>
                <w:t>th</w:t>
              </w:r>
              <w:r w:rsidRPr="00A14C2D">
                <w:rPr>
                  <w:rFonts w:ascii="Arial" w:hAnsi="Arial" w:cs="Arial"/>
                  <w:b/>
                  <w:sz w:val="21"/>
                  <w:szCs w:val="22"/>
                </w:rPr>
                <w:t xml:space="preserve"> Dec</w:t>
              </w:r>
            </w:ins>
          </w:p>
        </w:tc>
        <w:tc>
          <w:tcPr>
            <w:tcW w:w="1479" w:type="dxa"/>
          </w:tcPr>
          <w:p w14:paraId="38B28682"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72" w:author="Qian Zhou" w:date="2016-12-15T09:50:00Z"/>
                <w:rFonts w:ascii="Arial" w:hAnsi="Arial" w:cs="Arial"/>
                <w:b w:val="0"/>
                <w:sz w:val="21"/>
                <w:szCs w:val="22"/>
                <w:lang w:eastAsia="zh-CN"/>
              </w:rPr>
            </w:pPr>
            <w:ins w:id="2673" w:author="Qian Zhou" w:date="2016-12-15T09:50:00Z">
              <w:r w:rsidRPr="00A14C2D">
                <w:rPr>
                  <w:rFonts w:ascii="Arial" w:hAnsi="Arial" w:cs="Arial"/>
                  <w:b w:val="0"/>
                  <w:sz w:val="21"/>
                  <w:szCs w:val="22"/>
                  <w:lang w:eastAsia="zh-CN"/>
                </w:rPr>
                <w:t xml:space="preserve">Researching web game named </w:t>
              </w:r>
              <w:r w:rsidRPr="00A14C2D">
                <w:rPr>
                  <w:rFonts w:ascii="Arial" w:hAnsi="Arial" w:cs="Arial"/>
                  <w:b w:val="0"/>
                  <w:sz w:val="21"/>
                  <w:szCs w:val="22"/>
                  <w:lang w:eastAsia="zh-CN"/>
                </w:rPr>
                <w:lastRenderedPageBreak/>
                <w:t>Forestry maze</w:t>
              </w:r>
            </w:ins>
          </w:p>
        </w:tc>
        <w:tc>
          <w:tcPr>
            <w:tcW w:w="1470" w:type="dxa"/>
          </w:tcPr>
          <w:p w14:paraId="33DEE937"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74" w:author="Qian Zhou" w:date="2016-12-15T09:50:00Z"/>
                <w:rFonts w:ascii="Arial" w:hAnsi="Arial" w:cs="Arial"/>
                <w:b w:val="0"/>
                <w:sz w:val="21"/>
                <w:szCs w:val="22"/>
              </w:rPr>
            </w:pPr>
          </w:p>
        </w:tc>
        <w:tc>
          <w:tcPr>
            <w:tcW w:w="1470" w:type="dxa"/>
          </w:tcPr>
          <w:p w14:paraId="09A5C178"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75" w:author="Qian Zhou" w:date="2016-12-15T09:50:00Z"/>
                <w:rFonts w:ascii="Arial" w:hAnsi="Arial" w:cs="Arial"/>
                <w:b w:val="0"/>
                <w:sz w:val="21"/>
                <w:szCs w:val="22"/>
              </w:rPr>
            </w:pPr>
          </w:p>
        </w:tc>
        <w:tc>
          <w:tcPr>
            <w:tcW w:w="1365" w:type="dxa"/>
          </w:tcPr>
          <w:p w14:paraId="36FBCDF2"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76" w:author="Qian Zhou" w:date="2016-12-15T09:50:00Z"/>
                <w:rFonts w:ascii="Arial" w:hAnsi="Arial" w:cs="Arial"/>
                <w:b w:val="0"/>
                <w:sz w:val="21"/>
                <w:szCs w:val="22"/>
              </w:rPr>
            </w:pPr>
          </w:p>
        </w:tc>
        <w:tc>
          <w:tcPr>
            <w:tcW w:w="1470" w:type="dxa"/>
          </w:tcPr>
          <w:p w14:paraId="75187CFA"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77" w:author="Qian Zhou" w:date="2016-12-15T09:50:00Z"/>
                <w:rFonts w:ascii="Arial" w:hAnsi="Arial" w:cs="Arial"/>
                <w:b w:val="0"/>
                <w:sz w:val="21"/>
                <w:szCs w:val="22"/>
              </w:rPr>
            </w:pPr>
          </w:p>
        </w:tc>
        <w:tc>
          <w:tcPr>
            <w:tcW w:w="1470" w:type="dxa"/>
          </w:tcPr>
          <w:p w14:paraId="477F6846"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78" w:author="Qian Zhou" w:date="2016-12-15T09:50:00Z"/>
                <w:rFonts w:ascii="Arial" w:hAnsi="Arial" w:cs="Arial"/>
                <w:b w:val="0"/>
                <w:sz w:val="21"/>
                <w:szCs w:val="22"/>
              </w:rPr>
            </w:pPr>
          </w:p>
        </w:tc>
        <w:tc>
          <w:tcPr>
            <w:tcW w:w="1365" w:type="dxa"/>
          </w:tcPr>
          <w:p w14:paraId="7DD01D2B" w14:textId="77777777" w:rsidR="00A14C2D" w:rsidRPr="00A14C2D" w:rsidRDefault="00A14C2D" w:rsidP="00A4492F">
            <w:pPr>
              <w:cnfStyle w:val="000000000000" w:firstRow="0" w:lastRow="0" w:firstColumn="0" w:lastColumn="0" w:oddVBand="0" w:evenVBand="0" w:oddHBand="0" w:evenHBand="0" w:firstRowFirstColumn="0" w:firstRowLastColumn="0" w:lastRowFirstColumn="0" w:lastRowLastColumn="0"/>
              <w:rPr>
                <w:ins w:id="2679" w:author="Qian Zhou" w:date="2016-12-15T09:50:00Z"/>
                <w:rFonts w:ascii="Arial" w:hAnsi="Arial" w:cs="Arial"/>
                <w:b w:val="0"/>
                <w:sz w:val="21"/>
                <w:szCs w:val="22"/>
              </w:rPr>
            </w:pPr>
          </w:p>
        </w:tc>
      </w:tr>
      <w:tr w:rsidR="00A14C2D" w:rsidRPr="00A14C2D" w14:paraId="4FC58C6E" w14:textId="77777777" w:rsidTr="00A4492F">
        <w:trPr>
          <w:cnfStyle w:val="000000100000" w:firstRow="0" w:lastRow="0" w:firstColumn="0" w:lastColumn="0" w:oddVBand="0" w:evenVBand="0" w:oddHBand="1" w:evenHBand="0" w:firstRowFirstColumn="0" w:firstRowLastColumn="0" w:lastRowFirstColumn="0" w:lastRowLastColumn="0"/>
          <w:ins w:id="2680" w:author="Qian Zhou" w:date="2016-12-15T09:50:00Z"/>
        </w:trPr>
        <w:tc>
          <w:tcPr>
            <w:cnfStyle w:val="001000000000" w:firstRow="0" w:lastRow="0" w:firstColumn="1" w:lastColumn="0" w:oddVBand="0" w:evenVBand="0" w:oddHBand="0" w:evenHBand="0" w:firstRowFirstColumn="0" w:firstRowLastColumn="0" w:lastRowFirstColumn="0" w:lastRowLastColumn="0"/>
            <w:tcW w:w="1036" w:type="dxa"/>
          </w:tcPr>
          <w:p w14:paraId="631A7642" w14:textId="77777777" w:rsidR="00A14C2D" w:rsidRPr="00A14C2D" w:rsidRDefault="00A14C2D" w:rsidP="00A4492F">
            <w:pPr>
              <w:jc w:val="center"/>
              <w:rPr>
                <w:ins w:id="2681" w:author="Qian Zhou" w:date="2016-12-15T09:50:00Z"/>
                <w:rFonts w:ascii="Arial" w:hAnsi="Arial" w:cs="Arial"/>
                <w:b/>
                <w:sz w:val="21"/>
                <w:szCs w:val="22"/>
              </w:rPr>
            </w:pPr>
            <w:ins w:id="2682" w:author="Qian Zhou" w:date="2016-12-15T09:50:00Z">
              <w:r w:rsidRPr="00A14C2D">
                <w:rPr>
                  <w:rFonts w:ascii="Arial" w:hAnsi="Arial" w:cs="Arial"/>
                  <w:b/>
                  <w:sz w:val="21"/>
                  <w:szCs w:val="22"/>
                </w:rPr>
                <w:t>12</w:t>
              </w:r>
              <w:r w:rsidRPr="00A14C2D">
                <w:rPr>
                  <w:rFonts w:ascii="Arial" w:hAnsi="Arial" w:cs="Arial"/>
                  <w:b/>
                  <w:sz w:val="21"/>
                  <w:szCs w:val="22"/>
                  <w:vertAlign w:val="superscript"/>
                </w:rPr>
                <w:t>th</w:t>
              </w:r>
              <w:r w:rsidRPr="00A14C2D">
                <w:rPr>
                  <w:rFonts w:ascii="Arial" w:hAnsi="Arial" w:cs="Arial"/>
                  <w:b/>
                  <w:sz w:val="21"/>
                  <w:szCs w:val="22"/>
                </w:rPr>
                <w:t xml:space="preserve"> Dec</w:t>
              </w:r>
            </w:ins>
          </w:p>
        </w:tc>
        <w:tc>
          <w:tcPr>
            <w:tcW w:w="1479" w:type="dxa"/>
          </w:tcPr>
          <w:p w14:paraId="0937BA04"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83" w:author="Qian Zhou" w:date="2016-12-15T09:50:00Z"/>
                <w:rFonts w:ascii="Arial" w:hAnsi="Arial" w:cs="Arial"/>
                <w:b w:val="0"/>
                <w:sz w:val="21"/>
                <w:szCs w:val="22"/>
                <w:lang w:eastAsia="zh-CN"/>
              </w:rPr>
            </w:pPr>
            <w:ins w:id="2684" w:author="Qian Zhou" w:date="2016-12-15T09:50:00Z">
              <w:r w:rsidRPr="00A14C2D">
                <w:rPr>
                  <w:rFonts w:ascii="Arial" w:hAnsi="Arial" w:cs="Arial"/>
                  <w:b w:val="0"/>
                  <w:sz w:val="21"/>
                  <w:szCs w:val="22"/>
                </w:rPr>
                <w:t>T</w:t>
              </w:r>
              <w:r w:rsidRPr="00A14C2D">
                <w:rPr>
                  <w:rFonts w:ascii="Arial" w:hAnsi="Arial" w:cs="Arial"/>
                  <w:b w:val="0"/>
                  <w:sz w:val="21"/>
                  <w:szCs w:val="22"/>
                  <w:lang w:eastAsia="zh-CN"/>
                </w:rPr>
                <w:t>eam meeting (found the unfinished work and divided to every team member, have discuss with Julian)</w:t>
              </w:r>
            </w:ins>
          </w:p>
        </w:tc>
        <w:tc>
          <w:tcPr>
            <w:tcW w:w="1470" w:type="dxa"/>
          </w:tcPr>
          <w:p w14:paraId="39E7DE7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85" w:author="Qian Zhou" w:date="2016-12-15T09:50:00Z"/>
                <w:rFonts w:ascii="Arial" w:hAnsi="Arial" w:cs="Arial"/>
                <w:b w:val="0"/>
                <w:sz w:val="21"/>
                <w:szCs w:val="22"/>
              </w:rPr>
            </w:pPr>
            <w:ins w:id="2686" w:author="Qian Zhou" w:date="2016-12-15T09:50:00Z">
              <w:r w:rsidRPr="00A14C2D">
                <w:rPr>
                  <w:rFonts w:ascii="Arial" w:hAnsi="Arial" w:cs="Arial"/>
                  <w:b w:val="0"/>
                  <w:sz w:val="21"/>
                  <w:szCs w:val="22"/>
                  <w:lang w:eastAsia="zh-CN"/>
                </w:rPr>
                <w:t xml:space="preserve">Finding the reference about UML Diagram, </w:t>
              </w:r>
              <w:r w:rsidRPr="00A14C2D">
                <w:rPr>
                  <w:rFonts w:ascii="Arial" w:hAnsi="Arial" w:cs="Arial"/>
                  <w:b w:val="0"/>
                  <w:sz w:val="21"/>
                  <w:szCs w:val="22"/>
                </w:rPr>
                <w:t>Writing documentation about UML Diagram</w:t>
              </w:r>
            </w:ins>
          </w:p>
        </w:tc>
        <w:tc>
          <w:tcPr>
            <w:tcW w:w="1470" w:type="dxa"/>
          </w:tcPr>
          <w:p w14:paraId="0F4EE2E9"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87" w:author="Qian Zhou" w:date="2016-12-15T09:50:00Z"/>
                <w:rFonts w:ascii="Arial" w:hAnsi="Arial" w:cs="Arial"/>
                <w:b w:val="0"/>
                <w:sz w:val="21"/>
                <w:szCs w:val="22"/>
              </w:rPr>
            </w:pPr>
            <w:ins w:id="2688" w:author="Qian Zhou" w:date="2016-12-15T09:50:00Z">
              <w:r w:rsidRPr="00A14C2D">
                <w:rPr>
                  <w:rFonts w:ascii="Arial" w:hAnsi="Arial" w:cs="Arial"/>
                  <w:b w:val="0"/>
                  <w:sz w:val="21"/>
                  <w:szCs w:val="22"/>
                </w:rPr>
                <w:t>Writing documentation about UML Diagram</w:t>
              </w:r>
            </w:ins>
          </w:p>
        </w:tc>
        <w:tc>
          <w:tcPr>
            <w:tcW w:w="1365" w:type="dxa"/>
          </w:tcPr>
          <w:p w14:paraId="6063D065"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89" w:author="Qian Zhou" w:date="2016-12-15T09:50:00Z"/>
                <w:rFonts w:ascii="Arial" w:hAnsi="Arial" w:cs="Arial"/>
                <w:b w:val="0"/>
                <w:sz w:val="21"/>
                <w:szCs w:val="22"/>
              </w:rPr>
            </w:pPr>
          </w:p>
        </w:tc>
        <w:tc>
          <w:tcPr>
            <w:tcW w:w="1470" w:type="dxa"/>
          </w:tcPr>
          <w:p w14:paraId="703EA508"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90" w:author="Qian Zhou" w:date="2016-12-15T09:50:00Z"/>
                <w:rFonts w:ascii="Arial" w:hAnsi="Arial" w:cs="Arial"/>
                <w:b w:val="0"/>
                <w:sz w:val="21"/>
                <w:szCs w:val="22"/>
              </w:rPr>
            </w:pPr>
          </w:p>
        </w:tc>
        <w:tc>
          <w:tcPr>
            <w:tcW w:w="1470" w:type="dxa"/>
            <w:shd w:val="clear" w:color="auto" w:fill="0F243E" w:themeFill="text2" w:themeFillShade="80"/>
          </w:tcPr>
          <w:p w14:paraId="2E4E04CA"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91" w:author="Qian Zhou" w:date="2016-12-15T09:50:00Z"/>
                <w:rFonts w:ascii="Arial" w:hAnsi="Arial" w:cs="Arial"/>
                <w:b w:val="0"/>
                <w:sz w:val="21"/>
                <w:szCs w:val="22"/>
              </w:rPr>
            </w:pPr>
          </w:p>
        </w:tc>
        <w:tc>
          <w:tcPr>
            <w:tcW w:w="1365" w:type="dxa"/>
            <w:shd w:val="clear" w:color="auto" w:fill="0F243E" w:themeFill="text2" w:themeFillShade="80"/>
          </w:tcPr>
          <w:p w14:paraId="021A8DFB" w14:textId="77777777" w:rsidR="00A14C2D" w:rsidRPr="00A14C2D" w:rsidRDefault="00A14C2D" w:rsidP="00A4492F">
            <w:pPr>
              <w:cnfStyle w:val="000000100000" w:firstRow="0" w:lastRow="0" w:firstColumn="0" w:lastColumn="0" w:oddVBand="0" w:evenVBand="0" w:oddHBand="1" w:evenHBand="0" w:firstRowFirstColumn="0" w:firstRowLastColumn="0" w:lastRowFirstColumn="0" w:lastRowLastColumn="0"/>
              <w:rPr>
                <w:ins w:id="2692" w:author="Qian Zhou" w:date="2016-12-15T09:50:00Z"/>
                <w:rFonts w:ascii="Arial" w:hAnsi="Arial" w:cs="Arial"/>
                <w:b w:val="0"/>
                <w:sz w:val="21"/>
                <w:szCs w:val="22"/>
              </w:rPr>
            </w:pPr>
          </w:p>
        </w:tc>
      </w:tr>
    </w:tbl>
    <w:p w14:paraId="68A94548" w14:textId="77777777" w:rsidR="00A14C2D" w:rsidRPr="00CA7D9F" w:rsidRDefault="00A14C2D" w:rsidP="00A14C2D">
      <w:pPr>
        <w:rPr>
          <w:ins w:id="2693" w:author="Qian Zhou" w:date="2016-12-15T09:50:00Z"/>
          <w:rFonts w:ascii="Calibri" w:hAnsi="Calibri" w:cs="Calibri"/>
          <w:b w:val="0"/>
        </w:rPr>
      </w:pPr>
    </w:p>
    <w:p w14:paraId="2D960C6C" w14:textId="77777777" w:rsidR="00CA7454" w:rsidRPr="00DB3448" w:rsidRDefault="00CA7454" w:rsidP="00DB3448">
      <w:pPr>
        <w:pStyle w:val="Yazstilim"/>
        <w:rPr>
          <w:rFonts w:cs="Calibri"/>
          <w:bCs/>
          <w:szCs w:val="22"/>
        </w:rPr>
        <w:pPrChange w:id="2694" w:author="Mattsi" w:date="2016-12-15T09:50:00Z">
          <w:pPr/>
        </w:pPrChange>
      </w:pPr>
    </w:p>
    <w:sectPr w:rsidR="00CA7454" w:rsidRPr="00DB3448" w:rsidSect="00DC70B8">
      <w:headerReference w:type="default" r:id="rId31"/>
      <w:footerReference w:type="default" r:id="rId32"/>
      <w:pgSz w:w="12240" w:h="15840"/>
      <w:pgMar w:top="1134" w:right="1134" w:bottom="1134" w:left="1134" w:header="720" w:footer="720" w:gutter="0"/>
      <w:pgNumType w:start="0"/>
      <w:cols w:space="720"/>
      <w:titlePg/>
      <w:docGrid w:linePitch="360"/>
      <w:sectPrChange w:id="2696" w:author="Qian Zhou" w:date="2016-12-15T09:50:00Z">
        <w:sectPr w:rsidR="00CA7454" w:rsidRPr="00DB3448" w:rsidSect="00DC70B8">
          <w:pgMar w:top="1440" w:right="1800" w:bottom="1440" w:left="1800" w:header="720" w:footer="720"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3CD120" w14:textId="77777777" w:rsidR="00435521" w:rsidRDefault="00435521">
      <w:r>
        <w:separator/>
      </w:r>
    </w:p>
  </w:endnote>
  <w:endnote w:type="continuationSeparator" w:id="0">
    <w:p w14:paraId="787087B9" w14:textId="77777777" w:rsidR="00435521" w:rsidRDefault="00435521">
      <w:r>
        <w:continuationSeparator/>
      </w:r>
    </w:p>
  </w:endnote>
  <w:endnote w:type="continuationNotice" w:id="1">
    <w:p w14:paraId="5E2F86D3" w14:textId="77777777" w:rsidR="00435521" w:rsidRDefault="004355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760E0" w14:textId="71FECD65" w:rsidR="00A4492F" w:rsidRDefault="00A4492F">
    <w:pPr>
      <w:pStyle w:val="R-Normal"/>
      <w:rPr>
        <w:sz w:val="16"/>
      </w:rPr>
    </w:pPr>
    <w:r>
      <w:rPr>
        <w:sz w:val="16"/>
      </w:rPr>
      <w:t>DungeonOfDooom: Requirements Document (version 2.0)</w:t>
    </w:r>
    <w:r>
      <w:rPr>
        <w:sz w:val="16"/>
      </w:rPr>
      <w:tab/>
    </w:r>
    <w:r>
      <w:rPr>
        <w:sz w:val="16"/>
      </w:rPr>
      <w:tab/>
    </w:r>
    <w:r>
      <w:rPr>
        <w:sz w:val="16"/>
      </w:rPr>
      <w:tab/>
    </w:r>
    <w:r>
      <w:rPr>
        <w:sz w:val="16"/>
      </w:rPr>
      <w:tab/>
    </w:r>
    <w:r>
      <w:rPr>
        <w:sz w:val="16"/>
      </w:rPr>
      <w:tab/>
    </w:r>
    <w:ins w:id="2695" w:author="Qian Zhou" w:date="2016-12-15T09:50:00Z">
      <w:r>
        <w:rPr>
          <w:sz w:val="16"/>
        </w:rPr>
        <w:tab/>
      </w:r>
    </w:ins>
    <w:r>
      <w:rPr>
        <w:rStyle w:val="PageNumber"/>
        <w:sz w:val="16"/>
      </w:rPr>
      <w:fldChar w:fldCharType="begin"/>
    </w:r>
    <w:r>
      <w:rPr>
        <w:rStyle w:val="PageNumber"/>
        <w:sz w:val="16"/>
      </w:rPr>
      <w:instrText xml:space="preserve"> PAGE </w:instrText>
    </w:r>
    <w:r>
      <w:rPr>
        <w:rStyle w:val="PageNumber"/>
        <w:sz w:val="16"/>
      </w:rPr>
      <w:fldChar w:fldCharType="separate"/>
    </w:r>
    <w:r w:rsidR="00CA6E8E">
      <w:rPr>
        <w:rStyle w:val="PageNumber"/>
        <w:noProof/>
        <w:sz w:val="16"/>
      </w:rPr>
      <w:t>35</w:t>
    </w:r>
    <w:r>
      <w:rPr>
        <w:rStyle w:val="PageNumber"/>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03D687" w14:textId="77777777" w:rsidR="00435521" w:rsidRDefault="00435521">
      <w:r>
        <w:separator/>
      </w:r>
    </w:p>
  </w:footnote>
  <w:footnote w:type="continuationSeparator" w:id="0">
    <w:p w14:paraId="1237A4C5" w14:textId="77777777" w:rsidR="00435521" w:rsidRDefault="00435521">
      <w:r>
        <w:continuationSeparator/>
      </w:r>
    </w:p>
  </w:footnote>
  <w:footnote w:type="continuationNotice" w:id="1">
    <w:p w14:paraId="7C4E48C7" w14:textId="77777777" w:rsidR="00435521" w:rsidRDefault="004355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60E33" w14:textId="77777777" w:rsidR="00A4492F" w:rsidRDefault="00A449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3E209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F3180B"/>
    <w:multiLevelType w:val="hybridMultilevel"/>
    <w:tmpl w:val="86D4019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30427E0"/>
    <w:multiLevelType w:val="hybridMultilevel"/>
    <w:tmpl w:val="D5F82B1E"/>
    <w:lvl w:ilvl="0" w:tplc="041F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9A123F"/>
    <w:multiLevelType w:val="hybridMultilevel"/>
    <w:tmpl w:val="CA9C3CD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AC0628B"/>
    <w:multiLevelType w:val="hybridMultilevel"/>
    <w:tmpl w:val="90162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29315A"/>
    <w:multiLevelType w:val="multilevel"/>
    <w:tmpl w:val="7AA68F44"/>
    <w:numStyleLink w:val="Style1"/>
  </w:abstractNum>
  <w:abstractNum w:abstractNumId="6" w15:restartNumberingAfterBreak="0">
    <w:nsid w:val="1FF93D14"/>
    <w:multiLevelType w:val="hybridMultilevel"/>
    <w:tmpl w:val="BCE4EAA8"/>
    <w:lvl w:ilvl="0" w:tplc="BC1023B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 w15:restartNumberingAfterBreak="0">
    <w:nsid w:val="2A6F0C5B"/>
    <w:multiLevelType w:val="hybridMultilevel"/>
    <w:tmpl w:val="50BA5E5E"/>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D6A07FD"/>
    <w:multiLevelType w:val="hybridMultilevel"/>
    <w:tmpl w:val="539CF3E0"/>
    <w:lvl w:ilvl="0" w:tplc="041F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DD3DE0"/>
    <w:multiLevelType w:val="hybridMultilevel"/>
    <w:tmpl w:val="175A5164"/>
    <w:lvl w:ilvl="0" w:tplc="BC1023B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3F0255"/>
    <w:multiLevelType w:val="hybridMultilevel"/>
    <w:tmpl w:val="E8A6C0CA"/>
    <w:lvl w:ilvl="0" w:tplc="3AAE825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9105D65"/>
    <w:multiLevelType w:val="hybridMultilevel"/>
    <w:tmpl w:val="523EA06C"/>
    <w:lvl w:ilvl="0" w:tplc="EF8EB0A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7775AB"/>
    <w:multiLevelType w:val="hybridMultilevel"/>
    <w:tmpl w:val="D87E1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B126DB"/>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3DAF1E78"/>
    <w:multiLevelType w:val="multilevel"/>
    <w:tmpl w:val="7AA68F44"/>
    <w:numStyleLink w:val="Style1"/>
  </w:abstractNum>
  <w:abstractNum w:abstractNumId="15" w15:restartNumberingAfterBreak="0">
    <w:nsid w:val="3FD91800"/>
    <w:multiLevelType w:val="multilevel"/>
    <w:tmpl w:val="3886C06E"/>
    <w:lvl w:ilvl="0">
      <w:start w:val="1"/>
      <w:numFmt w:val="decimal"/>
      <w:lvlText w:val="%1."/>
      <w:lvlJc w:val="left"/>
      <w:pPr>
        <w:ind w:left="360" w:hanging="360"/>
      </w:pPr>
      <w:rPr>
        <w:rFonts w:hint="default"/>
      </w:rPr>
    </w:lvl>
    <w:lvl w:ilvl="1">
      <w:start w:val="2"/>
      <w:numFmt w:val="decimal"/>
      <w:isLgl/>
      <w:lvlText w:val="%1.%2"/>
      <w:lvlJc w:val="left"/>
      <w:pPr>
        <w:ind w:left="405" w:hanging="405"/>
      </w:pPr>
      <w:rPr>
        <w:rFonts w:hint="default"/>
        <w:color w:val="auto"/>
      </w:rPr>
    </w:lvl>
    <w:lvl w:ilvl="2">
      <w:start w:val="1"/>
      <w:numFmt w:val="decimal"/>
      <w:isLgl/>
      <w:lvlText w:val="%1.%2.%3"/>
      <w:lvlJc w:val="left"/>
      <w:pPr>
        <w:ind w:left="720" w:hanging="720"/>
      </w:pPr>
      <w:rPr>
        <w:rFonts w:hint="default"/>
        <w:color w:val="auto"/>
      </w:rPr>
    </w:lvl>
    <w:lvl w:ilvl="3">
      <w:start w:val="1"/>
      <w:numFmt w:val="decimal"/>
      <w:isLgl/>
      <w:lvlText w:val="%1.%2.%3.%4"/>
      <w:lvlJc w:val="left"/>
      <w:pPr>
        <w:ind w:left="720" w:hanging="720"/>
      </w:pPr>
      <w:rPr>
        <w:rFonts w:hint="default"/>
        <w:color w:val="auto"/>
      </w:rPr>
    </w:lvl>
    <w:lvl w:ilvl="4">
      <w:start w:val="1"/>
      <w:numFmt w:val="decimal"/>
      <w:isLgl/>
      <w:lvlText w:val="%1.%2.%3.%4.%5"/>
      <w:lvlJc w:val="left"/>
      <w:pPr>
        <w:ind w:left="1080" w:hanging="1080"/>
      </w:pPr>
      <w:rPr>
        <w:rFonts w:hint="default"/>
        <w:color w:val="auto"/>
      </w:rPr>
    </w:lvl>
    <w:lvl w:ilvl="5">
      <w:start w:val="1"/>
      <w:numFmt w:val="decimal"/>
      <w:isLgl/>
      <w:lvlText w:val="%1.%2.%3.%4.%5.%6"/>
      <w:lvlJc w:val="left"/>
      <w:pPr>
        <w:ind w:left="1080" w:hanging="1080"/>
      </w:pPr>
      <w:rPr>
        <w:rFonts w:hint="default"/>
        <w:color w:val="auto"/>
      </w:rPr>
    </w:lvl>
    <w:lvl w:ilvl="6">
      <w:start w:val="1"/>
      <w:numFmt w:val="decimal"/>
      <w:isLgl/>
      <w:lvlText w:val="%1.%2.%3.%4.%5.%6.%7"/>
      <w:lvlJc w:val="left"/>
      <w:pPr>
        <w:ind w:left="1440" w:hanging="1440"/>
      </w:pPr>
      <w:rPr>
        <w:rFonts w:hint="default"/>
        <w:color w:val="auto"/>
      </w:rPr>
    </w:lvl>
    <w:lvl w:ilvl="7">
      <w:start w:val="1"/>
      <w:numFmt w:val="decimal"/>
      <w:isLgl/>
      <w:lvlText w:val="%1.%2.%3.%4.%5.%6.%7.%8"/>
      <w:lvlJc w:val="left"/>
      <w:pPr>
        <w:ind w:left="1440" w:hanging="1440"/>
      </w:pPr>
      <w:rPr>
        <w:rFonts w:hint="default"/>
        <w:color w:val="auto"/>
      </w:rPr>
    </w:lvl>
    <w:lvl w:ilvl="8">
      <w:start w:val="1"/>
      <w:numFmt w:val="decimal"/>
      <w:isLgl/>
      <w:lvlText w:val="%1.%2.%3.%4.%5.%6.%7.%8.%9"/>
      <w:lvlJc w:val="left"/>
      <w:pPr>
        <w:ind w:left="1800" w:hanging="1800"/>
      </w:pPr>
      <w:rPr>
        <w:rFonts w:hint="default"/>
        <w:color w:val="auto"/>
      </w:rPr>
    </w:lvl>
  </w:abstractNum>
  <w:abstractNum w:abstractNumId="16" w15:restartNumberingAfterBreak="0">
    <w:nsid w:val="46F85825"/>
    <w:multiLevelType w:val="hybridMultilevel"/>
    <w:tmpl w:val="8CE24834"/>
    <w:lvl w:ilvl="0" w:tplc="58947CC8">
      <w:start w:val="4"/>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12445D"/>
    <w:multiLevelType w:val="hybridMultilevel"/>
    <w:tmpl w:val="D834E10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8D979B8"/>
    <w:multiLevelType w:val="multilevel"/>
    <w:tmpl w:val="298091C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CDE2093"/>
    <w:multiLevelType w:val="multilevel"/>
    <w:tmpl w:val="D2C21330"/>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518820BF"/>
    <w:multiLevelType w:val="multilevel"/>
    <w:tmpl w:val="7AA68F44"/>
    <w:numStyleLink w:val="Style1"/>
  </w:abstractNum>
  <w:abstractNum w:abstractNumId="21" w15:restartNumberingAfterBreak="0">
    <w:nsid w:val="55BE0F98"/>
    <w:multiLevelType w:val="hybridMultilevel"/>
    <w:tmpl w:val="8898B40E"/>
    <w:lvl w:ilvl="0" w:tplc="34807C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F1372E"/>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5AD44048"/>
    <w:multiLevelType w:val="hybridMultilevel"/>
    <w:tmpl w:val="40A0C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FA689D"/>
    <w:multiLevelType w:val="hybridMultilevel"/>
    <w:tmpl w:val="31A4F018"/>
    <w:lvl w:ilvl="0" w:tplc="9702AEA0">
      <w:start w:val="1"/>
      <w:numFmt w:val="decimal"/>
      <w:pStyle w:val="hheading1"/>
      <w:lvlText w:val="%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330624F"/>
    <w:multiLevelType w:val="hybridMultilevel"/>
    <w:tmpl w:val="61267986"/>
    <w:lvl w:ilvl="0" w:tplc="041F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3CC661B"/>
    <w:multiLevelType w:val="hybridMultilevel"/>
    <w:tmpl w:val="D6981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2B77F8"/>
    <w:multiLevelType w:val="hybridMultilevel"/>
    <w:tmpl w:val="A54A9ECC"/>
    <w:lvl w:ilvl="0" w:tplc="D1926882">
      <w:start w:val="5"/>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5EA7CF0"/>
    <w:multiLevelType w:val="hybridMultilevel"/>
    <w:tmpl w:val="C6BA6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60405B3"/>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0" w15:restartNumberingAfterBreak="0">
    <w:nsid w:val="686536CF"/>
    <w:multiLevelType w:val="multilevel"/>
    <w:tmpl w:val="91E46A0C"/>
    <w:lvl w:ilvl="0">
      <w:start w:val="1"/>
      <w:numFmt w:val="decimal"/>
      <w:lvlText w:val="R%1."/>
      <w:lvlJc w:val="left"/>
      <w:pPr>
        <w:ind w:left="360" w:hanging="360"/>
      </w:pPr>
      <w:rPr>
        <w:rFonts w:hint="default"/>
        <w:b/>
      </w:rPr>
    </w:lvl>
    <w:lvl w:ilvl="1">
      <w:start w:val="1"/>
      <w:numFmt w:val="decimal"/>
      <w:lvlText w:val="R%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1" w15:restartNumberingAfterBreak="0">
    <w:nsid w:val="6DA532A0"/>
    <w:multiLevelType w:val="multilevel"/>
    <w:tmpl w:val="2BE8D776"/>
    <w:lvl w:ilvl="0">
      <w:start w:val="1"/>
      <w:numFmt w:val="decimal"/>
      <w:lvlText w:val="%1."/>
      <w:lvlJc w:val="left"/>
      <w:pPr>
        <w:ind w:left="360" w:hanging="360"/>
      </w:pPr>
      <w:rPr>
        <w:rFonts w:hint="default"/>
      </w:rPr>
    </w:lvl>
    <w:lvl w:ilvl="1">
      <w:start w:val="3"/>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E563699"/>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3" w15:restartNumberingAfterBreak="0">
    <w:nsid w:val="701B03E2"/>
    <w:multiLevelType w:val="multilevel"/>
    <w:tmpl w:val="4056789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21F53A2"/>
    <w:multiLevelType w:val="multilevel"/>
    <w:tmpl w:val="084208CA"/>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5" w15:restartNumberingAfterBreak="0">
    <w:nsid w:val="73530F5E"/>
    <w:multiLevelType w:val="hybridMultilevel"/>
    <w:tmpl w:val="6FE2947A"/>
    <w:lvl w:ilvl="0" w:tplc="BC1023B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3B53411"/>
    <w:multiLevelType w:val="multilevel"/>
    <w:tmpl w:val="7AA68F44"/>
    <w:styleLink w:val="Style1"/>
    <w:lvl w:ilvl="0">
      <w:start w:val="1"/>
      <w:numFmt w:val="decimal"/>
      <w:pStyle w:val="H1"/>
      <w:lvlText w:val="%1."/>
      <w:lvlJc w:val="left"/>
      <w:pPr>
        <w:ind w:left="57" w:hanging="57"/>
      </w:pPr>
      <w:rPr>
        <w:rFonts w:hint="default"/>
      </w:rPr>
    </w:lvl>
    <w:lvl w:ilvl="1">
      <w:start w:val="1"/>
      <w:numFmt w:val="decimal"/>
      <w:pStyle w:val="H2"/>
      <w:lvlText w:val="%1.%2"/>
      <w:lvlJc w:val="left"/>
      <w:pPr>
        <w:ind w:left="114" w:hanging="57"/>
      </w:pPr>
      <w:rPr>
        <w:rFonts w:hint="default"/>
      </w:rPr>
    </w:lvl>
    <w:lvl w:ilvl="2">
      <w:start w:val="1"/>
      <w:numFmt w:val="decimal"/>
      <w:pStyle w:val="H3"/>
      <w:lvlText w:val="%1.%2.%3."/>
      <w:lvlJc w:val="left"/>
      <w:pPr>
        <w:ind w:left="171" w:hanging="57"/>
      </w:pPr>
      <w:rPr>
        <w:rFonts w:hint="default"/>
      </w:rPr>
    </w:lvl>
    <w:lvl w:ilvl="3">
      <w:start w:val="1"/>
      <w:numFmt w:val="decimal"/>
      <w:lvlText w:val="(%4)"/>
      <w:lvlJc w:val="left"/>
      <w:pPr>
        <w:ind w:left="228" w:hanging="57"/>
      </w:pPr>
      <w:rPr>
        <w:rFonts w:hint="default"/>
      </w:rPr>
    </w:lvl>
    <w:lvl w:ilvl="4">
      <w:start w:val="1"/>
      <w:numFmt w:val="lowerLetter"/>
      <w:lvlText w:val="(%5)"/>
      <w:lvlJc w:val="left"/>
      <w:pPr>
        <w:ind w:left="285" w:hanging="57"/>
      </w:pPr>
      <w:rPr>
        <w:rFonts w:hint="default"/>
      </w:rPr>
    </w:lvl>
    <w:lvl w:ilvl="5">
      <w:start w:val="1"/>
      <w:numFmt w:val="lowerRoman"/>
      <w:lvlText w:val="(%6)"/>
      <w:lvlJc w:val="left"/>
      <w:pPr>
        <w:ind w:left="342" w:hanging="57"/>
      </w:pPr>
      <w:rPr>
        <w:rFonts w:hint="default"/>
      </w:rPr>
    </w:lvl>
    <w:lvl w:ilvl="6">
      <w:start w:val="1"/>
      <w:numFmt w:val="decimal"/>
      <w:lvlText w:val="%7."/>
      <w:lvlJc w:val="left"/>
      <w:pPr>
        <w:ind w:left="399" w:hanging="57"/>
      </w:pPr>
      <w:rPr>
        <w:rFonts w:hint="default"/>
      </w:rPr>
    </w:lvl>
    <w:lvl w:ilvl="7">
      <w:start w:val="1"/>
      <w:numFmt w:val="lowerLetter"/>
      <w:lvlText w:val="%8."/>
      <w:lvlJc w:val="left"/>
      <w:pPr>
        <w:ind w:left="456" w:hanging="57"/>
      </w:pPr>
      <w:rPr>
        <w:rFonts w:hint="default"/>
      </w:rPr>
    </w:lvl>
    <w:lvl w:ilvl="8">
      <w:start w:val="1"/>
      <w:numFmt w:val="lowerRoman"/>
      <w:lvlText w:val="%9."/>
      <w:lvlJc w:val="left"/>
      <w:pPr>
        <w:ind w:left="513" w:hanging="57"/>
      </w:pPr>
      <w:rPr>
        <w:rFonts w:hint="default"/>
      </w:rPr>
    </w:lvl>
  </w:abstractNum>
  <w:abstractNum w:abstractNumId="37" w15:restartNumberingAfterBreak="0">
    <w:nsid w:val="7ABF41C3"/>
    <w:multiLevelType w:val="hybridMultilevel"/>
    <w:tmpl w:val="41744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F11F68"/>
    <w:multiLevelType w:val="hybridMultilevel"/>
    <w:tmpl w:val="FB28D2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7E0271A0"/>
    <w:multiLevelType w:val="multilevel"/>
    <w:tmpl w:val="D77641FC"/>
    <w:lvl w:ilvl="0">
      <w:start w:val="1"/>
      <w:numFmt w:val="decimal"/>
      <w:lvlText w:val="%1."/>
      <w:lvlJc w:val="left"/>
      <w:pPr>
        <w:ind w:left="36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0"/>
  </w:num>
  <w:num w:numId="2">
    <w:abstractNumId w:val="13"/>
  </w:num>
  <w:num w:numId="3">
    <w:abstractNumId w:val="34"/>
  </w:num>
  <w:num w:numId="4">
    <w:abstractNumId w:val="38"/>
  </w:num>
  <w:num w:numId="5">
    <w:abstractNumId w:val="15"/>
  </w:num>
  <w:num w:numId="6">
    <w:abstractNumId w:val="16"/>
  </w:num>
  <w:num w:numId="7">
    <w:abstractNumId w:val="27"/>
  </w:num>
  <w:num w:numId="8">
    <w:abstractNumId w:val="10"/>
  </w:num>
  <w:num w:numId="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7"/>
  </w:num>
  <w:num w:numId="12">
    <w:abstractNumId w:val="31"/>
  </w:num>
  <w:num w:numId="13">
    <w:abstractNumId w:val="3"/>
  </w:num>
  <w:num w:numId="14">
    <w:abstractNumId w:val="24"/>
  </w:num>
  <w:num w:numId="15">
    <w:abstractNumId w:val="18"/>
  </w:num>
  <w:num w:numId="16">
    <w:abstractNumId w:val="19"/>
  </w:num>
  <w:num w:numId="17">
    <w:abstractNumId w:val="11"/>
  </w:num>
  <w:num w:numId="18">
    <w:abstractNumId w:val="29"/>
  </w:num>
  <w:num w:numId="19">
    <w:abstractNumId w:val="21"/>
  </w:num>
  <w:num w:numId="20">
    <w:abstractNumId w:val="4"/>
  </w:num>
  <w:num w:numId="21">
    <w:abstractNumId w:val="26"/>
  </w:num>
  <w:num w:numId="22">
    <w:abstractNumId w:val="37"/>
  </w:num>
  <w:num w:numId="23">
    <w:abstractNumId w:val="12"/>
  </w:num>
  <w:num w:numId="24">
    <w:abstractNumId w:val="28"/>
  </w:num>
  <w:num w:numId="25">
    <w:abstractNumId w:val="0"/>
  </w:num>
  <w:num w:numId="26">
    <w:abstractNumId w:val="36"/>
  </w:num>
  <w:num w:numId="27">
    <w:abstractNumId w:val="20"/>
  </w:num>
  <w:num w:numId="28">
    <w:abstractNumId w:val="33"/>
  </w:num>
  <w:num w:numId="29">
    <w:abstractNumId w:val="22"/>
  </w:num>
  <w:num w:numId="30">
    <w:abstractNumId w:val="39"/>
  </w:num>
  <w:num w:numId="31">
    <w:abstractNumId w:val="32"/>
  </w:num>
  <w:num w:numId="32">
    <w:abstractNumId w:val="25"/>
  </w:num>
  <w:num w:numId="33">
    <w:abstractNumId w:val="8"/>
  </w:num>
  <w:num w:numId="34">
    <w:abstractNumId w:val="2"/>
  </w:num>
  <w:num w:numId="35">
    <w:abstractNumId w:val="6"/>
  </w:num>
  <w:num w:numId="36">
    <w:abstractNumId w:val="9"/>
  </w:num>
  <w:num w:numId="37">
    <w:abstractNumId w:val="35"/>
  </w:num>
  <w:num w:numId="38">
    <w:abstractNumId w:val="7"/>
  </w:num>
  <w:num w:numId="39">
    <w:abstractNumId w:val="14"/>
  </w:num>
  <w:num w:numId="40">
    <w:abstractNumId w:val="5"/>
  </w:num>
  <w:num w:numId="41">
    <w:abstractNumId w:val="23"/>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ortnox">
    <w15:presenceInfo w15:providerId="None" w15:userId="Fortno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121"/>
    <w:rsid w:val="000023B5"/>
    <w:rsid w:val="0000630F"/>
    <w:rsid w:val="00006C77"/>
    <w:rsid w:val="0001129E"/>
    <w:rsid w:val="00011919"/>
    <w:rsid w:val="00014CE6"/>
    <w:rsid w:val="00015409"/>
    <w:rsid w:val="000157DE"/>
    <w:rsid w:val="00021495"/>
    <w:rsid w:val="00022078"/>
    <w:rsid w:val="00023C6E"/>
    <w:rsid w:val="00026573"/>
    <w:rsid w:val="00027F4E"/>
    <w:rsid w:val="000305D8"/>
    <w:rsid w:val="00034313"/>
    <w:rsid w:val="000350BE"/>
    <w:rsid w:val="0003689E"/>
    <w:rsid w:val="00036DAC"/>
    <w:rsid w:val="00041521"/>
    <w:rsid w:val="000463E7"/>
    <w:rsid w:val="00051353"/>
    <w:rsid w:val="00056E2C"/>
    <w:rsid w:val="00057C57"/>
    <w:rsid w:val="00066080"/>
    <w:rsid w:val="00067823"/>
    <w:rsid w:val="00070F75"/>
    <w:rsid w:val="00074C11"/>
    <w:rsid w:val="000756EB"/>
    <w:rsid w:val="00076966"/>
    <w:rsid w:val="00081CA1"/>
    <w:rsid w:val="00084F00"/>
    <w:rsid w:val="00086458"/>
    <w:rsid w:val="00090D79"/>
    <w:rsid w:val="00096AA2"/>
    <w:rsid w:val="000A21E8"/>
    <w:rsid w:val="000A282E"/>
    <w:rsid w:val="000A77EC"/>
    <w:rsid w:val="000A7E3E"/>
    <w:rsid w:val="000B2D18"/>
    <w:rsid w:val="000B2D63"/>
    <w:rsid w:val="000B4B7A"/>
    <w:rsid w:val="000B57E4"/>
    <w:rsid w:val="000C2353"/>
    <w:rsid w:val="000C2831"/>
    <w:rsid w:val="000C3432"/>
    <w:rsid w:val="000C677E"/>
    <w:rsid w:val="000C6AE5"/>
    <w:rsid w:val="000C726D"/>
    <w:rsid w:val="000D0457"/>
    <w:rsid w:val="000E4B6D"/>
    <w:rsid w:val="000E6465"/>
    <w:rsid w:val="000E67C8"/>
    <w:rsid w:val="000E74BF"/>
    <w:rsid w:val="000E7579"/>
    <w:rsid w:val="000F0750"/>
    <w:rsid w:val="000F28EA"/>
    <w:rsid w:val="000F6E68"/>
    <w:rsid w:val="001042A5"/>
    <w:rsid w:val="0010436A"/>
    <w:rsid w:val="00105793"/>
    <w:rsid w:val="00105D81"/>
    <w:rsid w:val="001127F5"/>
    <w:rsid w:val="001138A1"/>
    <w:rsid w:val="00120DA1"/>
    <w:rsid w:val="00120E27"/>
    <w:rsid w:val="00125E9E"/>
    <w:rsid w:val="001423F1"/>
    <w:rsid w:val="00142609"/>
    <w:rsid w:val="0014346B"/>
    <w:rsid w:val="001440E9"/>
    <w:rsid w:val="00144BE9"/>
    <w:rsid w:val="00146F6F"/>
    <w:rsid w:val="0015046C"/>
    <w:rsid w:val="00153A0C"/>
    <w:rsid w:val="00155384"/>
    <w:rsid w:val="0016054C"/>
    <w:rsid w:val="00162BCF"/>
    <w:rsid w:val="001637E0"/>
    <w:rsid w:val="00164AD8"/>
    <w:rsid w:val="00166D9D"/>
    <w:rsid w:val="00166DA6"/>
    <w:rsid w:val="00167302"/>
    <w:rsid w:val="001701D5"/>
    <w:rsid w:val="00172514"/>
    <w:rsid w:val="00175667"/>
    <w:rsid w:val="00175AB4"/>
    <w:rsid w:val="00180984"/>
    <w:rsid w:val="00181347"/>
    <w:rsid w:val="00185037"/>
    <w:rsid w:val="00185CEC"/>
    <w:rsid w:val="00186D99"/>
    <w:rsid w:val="00191CC2"/>
    <w:rsid w:val="0019362C"/>
    <w:rsid w:val="00196170"/>
    <w:rsid w:val="001A21E7"/>
    <w:rsid w:val="001A2223"/>
    <w:rsid w:val="001A42AC"/>
    <w:rsid w:val="001B1720"/>
    <w:rsid w:val="001B1919"/>
    <w:rsid w:val="001B2DFD"/>
    <w:rsid w:val="001B5930"/>
    <w:rsid w:val="001B7826"/>
    <w:rsid w:val="001C02F8"/>
    <w:rsid w:val="001C0453"/>
    <w:rsid w:val="001C19E8"/>
    <w:rsid w:val="001C4012"/>
    <w:rsid w:val="001C7F31"/>
    <w:rsid w:val="001D1868"/>
    <w:rsid w:val="001D1EBA"/>
    <w:rsid w:val="001D3204"/>
    <w:rsid w:val="001D33EB"/>
    <w:rsid w:val="001E2548"/>
    <w:rsid w:val="001E4739"/>
    <w:rsid w:val="001E4E45"/>
    <w:rsid w:val="001E69BD"/>
    <w:rsid w:val="00200311"/>
    <w:rsid w:val="002015F6"/>
    <w:rsid w:val="00204E95"/>
    <w:rsid w:val="0020714D"/>
    <w:rsid w:val="0021355F"/>
    <w:rsid w:val="002153D3"/>
    <w:rsid w:val="00215C67"/>
    <w:rsid w:val="00216CA1"/>
    <w:rsid w:val="00217B4B"/>
    <w:rsid w:val="00220180"/>
    <w:rsid w:val="002204B2"/>
    <w:rsid w:val="002230F7"/>
    <w:rsid w:val="00225706"/>
    <w:rsid w:val="00242B01"/>
    <w:rsid w:val="00242D94"/>
    <w:rsid w:val="00243254"/>
    <w:rsid w:val="0024376D"/>
    <w:rsid w:val="002459F1"/>
    <w:rsid w:val="00245A4B"/>
    <w:rsid w:val="00250416"/>
    <w:rsid w:val="00255904"/>
    <w:rsid w:val="00255B10"/>
    <w:rsid w:val="00256595"/>
    <w:rsid w:val="00257074"/>
    <w:rsid w:val="00262329"/>
    <w:rsid w:val="00262B9F"/>
    <w:rsid w:val="00263705"/>
    <w:rsid w:val="00265010"/>
    <w:rsid w:val="00265684"/>
    <w:rsid w:val="0027171D"/>
    <w:rsid w:val="00276AC1"/>
    <w:rsid w:val="00277E4E"/>
    <w:rsid w:val="00281511"/>
    <w:rsid w:val="00282A92"/>
    <w:rsid w:val="00292828"/>
    <w:rsid w:val="00297768"/>
    <w:rsid w:val="002A197A"/>
    <w:rsid w:val="002A2700"/>
    <w:rsid w:val="002A4ADF"/>
    <w:rsid w:val="002A4CD3"/>
    <w:rsid w:val="002A5D7A"/>
    <w:rsid w:val="002A6EDC"/>
    <w:rsid w:val="002B08D0"/>
    <w:rsid w:val="002B5615"/>
    <w:rsid w:val="002C76EB"/>
    <w:rsid w:val="002D1877"/>
    <w:rsid w:val="002D2651"/>
    <w:rsid w:val="002D27C0"/>
    <w:rsid w:val="002D2C68"/>
    <w:rsid w:val="002D2F2D"/>
    <w:rsid w:val="002D343E"/>
    <w:rsid w:val="002D66D8"/>
    <w:rsid w:val="002D6CCA"/>
    <w:rsid w:val="002D72C8"/>
    <w:rsid w:val="002D74E5"/>
    <w:rsid w:val="002D77D1"/>
    <w:rsid w:val="002D7B02"/>
    <w:rsid w:val="002E53FC"/>
    <w:rsid w:val="002F13BD"/>
    <w:rsid w:val="002F4845"/>
    <w:rsid w:val="002F5CCB"/>
    <w:rsid w:val="00300AE0"/>
    <w:rsid w:val="00301587"/>
    <w:rsid w:val="00304CB4"/>
    <w:rsid w:val="00305CBE"/>
    <w:rsid w:val="00305DB6"/>
    <w:rsid w:val="0031102F"/>
    <w:rsid w:val="003138A5"/>
    <w:rsid w:val="00313BB4"/>
    <w:rsid w:val="00320EB3"/>
    <w:rsid w:val="00323E3C"/>
    <w:rsid w:val="003324D6"/>
    <w:rsid w:val="0033343C"/>
    <w:rsid w:val="00334709"/>
    <w:rsid w:val="00334E47"/>
    <w:rsid w:val="00335773"/>
    <w:rsid w:val="00336449"/>
    <w:rsid w:val="00343AA6"/>
    <w:rsid w:val="00344181"/>
    <w:rsid w:val="0034616E"/>
    <w:rsid w:val="003475CD"/>
    <w:rsid w:val="00351856"/>
    <w:rsid w:val="00353260"/>
    <w:rsid w:val="00355D81"/>
    <w:rsid w:val="003561B0"/>
    <w:rsid w:val="003566CB"/>
    <w:rsid w:val="00361D41"/>
    <w:rsid w:val="003711A4"/>
    <w:rsid w:val="00374813"/>
    <w:rsid w:val="0037482C"/>
    <w:rsid w:val="00374FFC"/>
    <w:rsid w:val="0037587B"/>
    <w:rsid w:val="00377266"/>
    <w:rsid w:val="00381C3F"/>
    <w:rsid w:val="0038207A"/>
    <w:rsid w:val="003827AF"/>
    <w:rsid w:val="00386776"/>
    <w:rsid w:val="003876BD"/>
    <w:rsid w:val="003908E1"/>
    <w:rsid w:val="00390966"/>
    <w:rsid w:val="00391464"/>
    <w:rsid w:val="00391CC3"/>
    <w:rsid w:val="00393934"/>
    <w:rsid w:val="00393E72"/>
    <w:rsid w:val="00394DE9"/>
    <w:rsid w:val="003962B0"/>
    <w:rsid w:val="003A19E4"/>
    <w:rsid w:val="003A205F"/>
    <w:rsid w:val="003A2A0A"/>
    <w:rsid w:val="003A6731"/>
    <w:rsid w:val="003B0F26"/>
    <w:rsid w:val="003B161E"/>
    <w:rsid w:val="003B3321"/>
    <w:rsid w:val="003B4E11"/>
    <w:rsid w:val="003B5702"/>
    <w:rsid w:val="003C48B4"/>
    <w:rsid w:val="003C4D82"/>
    <w:rsid w:val="003D2633"/>
    <w:rsid w:val="003D2E50"/>
    <w:rsid w:val="003D3222"/>
    <w:rsid w:val="003D75D1"/>
    <w:rsid w:val="003D7C46"/>
    <w:rsid w:val="003E1087"/>
    <w:rsid w:val="003E16C0"/>
    <w:rsid w:val="003E3C5A"/>
    <w:rsid w:val="003F09C7"/>
    <w:rsid w:val="003F6158"/>
    <w:rsid w:val="00402B14"/>
    <w:rsid w:val="00404888"/>
    <w:rsid w:val="00405570"/>
    <w:rsid w:val="00412E71"/>
    <w:rsid w:val="004130E0"/>
    <w:rsid w:val="00415941"/>
    <w:rsid w:val="00415D1F"/>
    <w:rsid w:val="00417019"/>
    <w:rsid w:val="00422827"/>
    <w:rsid w:val="00427158"/>
    <w:rsid w:val="00427C3B"/>
    <w:rsid w:val="00432848"/>
    <w:rsid w:val="004341C1"/>
    <w:rsid w:val="0043525A"/>
    <w:rsid w:val="00435521"/>
    <w:rsid w:val="004418E6"/>
    <w:rsid w:val="00443D6C"/>
    <w:rsid w:val="004441C1"/>
    <w:rsid w:val="00446B15"/>
    <w:rsid w:val="004473D2"/>
    <w:rsid w:val="00451725"/>
    <w:rsid w:val="00454D80"/>
    <w:rsid w:val="004554ED"/>
    <w:rsid w:val="00455549"/>
    <w:rsid w:val="00460D8F"/>
    <w:rsid w:val="004649FF"/>
    <w:rsid w:val="00465934"/>
    <w:rsid w:val="00470195"/>
    <w:rsid w:val="00471199"/>
    <w:rsid w:val="00473C18"/>
    <w:rsid w:val="00476620"/>
    <w:rsid w:val="00476AA4"/>
    <w:rsid w:val="00485755"/>
    <w:rsid w:val="00490714"/>
    <w:rsid w:val="004913B8"/>
    <w:rsid w:val="004A288F"/>
    <w:rsid w:val="004A5FC2"/>
    <w:rsid w:val="004B18C3"/>
    <w:rsid w:val="004B1C85"/>
    <w:rsid w:val="004B3025"/>
    <w:rsid w:val="004C012A"/>
    <w:rsid w:val="004C6F58"/>
    <w:rsid w:val="004C71D7"/>
    <w:rsid w:val="004D112F"/>
    <w:rsid w:val="004D1325"/>
    <w:rsid w:val="004D2C81"/>
    <w:rsid w:val="004D492B"/>
    <w:rsid w:val="004F2247"/>
    <w:rsid w:val="004F467F"/>
    <w:rsid w:val="004F6136"/>
    <w:rsid w:val="004F726B"/>
    <w:rsid w:val="004F7DC9"/>
    <w:rsid w:val="0050012F"/>
    <w:rsid w:val="00500B96"/>
    <w:rsid w:val="00500E11"/>
    <w:rsid w:val="0050106A"/>
    <w:rsid w:val="005064B0"/>
    <w:rsid w:val="00507B3E"/>
    <w:rsid w:val="00507E68"/>
    <w:rsid w:val="0051275A"/>
    <w:rsid w:val="00516804"/>
    <w:rsid w:val="00521A0E"/>
    <w:rsid w:val="0052256C"/>
    <w:rsid w:val="005225F3"/>
    <w:rsid w:val="00524484"/>
    <w:rsid w:val="005251B3"/>
    <w:rsid w:val="00526694"/>
    <w:rsid w:val="00526AD3"/>
    <w:rsid w:val="00526B50"/>
    <w:rsid w:val="00531674"/>
    <w:rsid w:val="005318B4"/>
    <w:rsid w:val="00531F20"/>
    <w:rsid w:val="00534B57"/>
    <w:rsid w:val="0053629A"/>
    <w:rsid w:val="005410B2"/>
    <w:rsid w:val="0054284B"/>
    <w:rsid w:val="00546976"/>
    <w:rsid w:val="0055532B"/>
    <w:rsid w:val="00556980"/>
    <w:rsid w:val="00562F95"/>
    <w:rsid w:val="00564BE3"/>
    <w:rsid w:val="00571D0C"/>
    <w:rsid w:val="0057345F"/>
    <w:rsid w:val="00573BB8"/>
    <w:rsid w:val="00575D20"/>
    <w:rsid w:val="00577FE0"/>
    <w:rsid w:val="005821BD"/>
    <w:rsid w:val="00582589"/>
    <w:rsid w:val="005829CA"/>
    <w:rsid w:val="005858F6"/>
    <w:rsid w:val="00586279"/>
    <w:rsid w:val="00590771"/>
    <w:rsid w:val="00592A97"/>
    <w:rsid w:val="00594B43"/>
    <w:rsid w:val="00596F35"/>
    <w:rsid w:val="0059709A"/>
    <w:rsid w:val="005A0703"/>
    <w:rsid w:val="005A3FB9"/>
    <w:rsid w:val="005A43F0"/>
    <w:rsid w:val="005A4ECB"/>
    <w:rsid w:val="005A786C"/>
    <w:rsid w:val="005B0F55"/>
    <w:rsid w:val="005B3E24"/>
    <w:rsid w:val="005B5C50"/>
    <w:rsid w:val="005B7047"/>
    <w:rsid w:val="005C08A0"/>
    <w:rsid w:val="005C0A23"/>
    <w:rsid w:val="005C3BA9"/>
    <w:rsid w:val="005C7F40"/>
    <w:rsid w:val="005D1C9D"/>
    <w:rsid w:val="005D3AA9"/>
    <w:rsid w:val="005D4C88"/>
    <w:rsid w:val="005D6228"/>
    <w:rsid w:val="005E0AF1"/>
    <w:rsid w:val="005E3749"/>
    <w:rsid w:val="005E583E"/>
    <w:rsid w:val="005E5B25"/>
    <w:rsid w:val="005E6B5B"/>
    <w:rsid w:val="005F36F3"/>
    <w:rsid w:val="005F5B04"/>
    <w:rsid w:val="006006A9"/>
    <w:rsid w:val="00602E6C"/>
    <w:rsid w:val="00604CC9"/>
    <w:rsid w:val="0060610C"/>
    <w:rsid w:val="0061337B"/>
    <w:rsid w:val="0061547C"/>
    <w:rsid w:val="006176E5"/>
    <w:rsid w:val="006211FC"/>
    <w:rsid w:val="0062223E"/>
    <w:rsid w:val="006252DE"/>
    <w:rsid w:val="006270A5"/>
    <w:rsid w:val="00633D3A"/>
    <w:rsid w:val="00640D74"/>
    <w:rsid w:val="00642365"/>
    <w:rsid w:val="006443F6"/>
    <w:rsid w:val="00651DB0"/>
    <w:rsid w:val="00652D40"/>
    <w:rsid w:val="00654D1A"/>
    <w:rsid w:val="0065775B"/>
    <w:rsid w:val="00661F72"/>
    <w:rsid w:val="00665D35"/>
    <w:rsid w:val="006671B2"/>
    <w:rsid w:val="006736A8"/>
    <w:rsid w:val="006753B6"/>
    <w:rsid w:val="00677C08"/>
    <w:rsid w:val="00680CD4"/>
    <w:rsid w:val="00685026"/>
    <w:rsid w:val="0069243E"/>
    <w:rsid w:val="0069388A"/>
    <w:rsid w:val="0069527C"/>
    <w:rsid w:val="0069566C"/>
    <w:rsid w:val="006A4B26"/>
    <w:rsid w:val="006A5E79"/>
    <w:rsid w:val="006B1162"/>
    <w:rsid w:val="006B2C5F"/>
    <w:rsid w:val="006B2D6F"/>
    <w:rsid w:val="006B2F79"/>
    <w:rsid w:val="006B384B"/>
    <w:rsid w:val="006B61D1"/>
    <w:rsid w:val="006B7D07"/>
    <w:rsid w:val="006C0570"/>
    <w:rsid w:val="006C135A"/>
    <w:rsid w:val="006C21AA"/>
    <w:rsid w:val="006C2EB4"/>
    <w:rsid w:val="006C5049"/>
    <w:rsid w:val="006C717E"/>
    <w:rsid w:val="006D7D74"/>
    <w:rsid w:val="006E0C31"/>
    <w:rsid w:val="006E2BFB"/>
    <w:rsid w:val="006E34EF"/>
    <w:rsid w:val="006E57A2"/>
    <w:rsid w:val="006E6A7A"/>
    <w:rsid w:val="006E6ABF"/>
    <w:rsid w:val="006F19DD"/>
    <w:rsid w:val="006F44C5"/>
    <w:rsid w:val="006F6837"/>
    <w:rsid w:val="00700323"/>
    <w:rsid w:val="00701F68"/>
    <w:rsid w:val="00702576"/>
    <w:rsid w:val="00702B9F"/>
    <w:rsid w:val="00705364"/>
    <w:rsid w:val="00705AF1"/>
    <w:rsid w:val="00706E59"/>
    <w:rsid w:val="007072E8"/>
    <w:rsid w:val="00707DB5"/>
    <w:rsid w:val="00713CD0"/>
    <w:rsid w:val="007154DB"/>
    <w:rsid w:val="007323AE"/>
    <w:rsid w:val="00734F94"/>
    <w:rsid w:val="00736047"/>
    <w:rsid w:val="0073659B"/>
    <w:rsid w:val="00742379"/>
    <w:rsid w:val="00742DB8"/>
    <w:rsid w:val="007455ED"/>
    <w:rsid w:val="0074719D"/>
    <w:rsid w:val="007511A0"/>
    <w:rsid w:val="0075514B"/>
    <w:rsid w:val="00757BC1"/>
    <w:rsid w:val="00761FA5"/>
    <w:rsid w:val="00763343"/>
    <w:rsid w:val="00763B86"/>
    <w:rsid w:val="00764843"/>
    <w:rsid w:val="00764BFF"/>
    <w:rsid w:val="00764D3F"/>
    <w:rsid w:val="00770CD4"/>
    <w:rsid w:val="00771BE4"/>
    <w:rsid w:val="00771CFF"/>
    <w:rsid w:val="00771D03"/>
    <w:rsid w:val="00776E44"/>
    <w:rsid w:val="00783F94"/>
    <w:rsid w:val="0078448D"/>
    <w:rsid w:val="007845CB"/>
    <w:rsid w:val="00785DBC"/>
    <w:rsid w:val="007869B3"/>
    <w:rsid w:val="00792FED"/>
    <w:rsid w:val="0079615C"/>
    <w:rsid w:val="007968B4"/>
    <w:rsid w:val="00796ACD"/>
    <w:rsid w:val="00797012"/>
    <w:rsid w:val="007A1F6D"/>
    <w:rsid w:val="007A37B4"/>
    <w:rsid w:val="007B06BE"/>
    <w:rsid w:val="007B0EF3"/>
    <w:rsid w:val="007B28FC"/>
    <w:rsid w:val="007B5E0C"/>
    <w:rsid w:val="007C4EB1"/>
    <w:rsid w:val="007C5FD6"/>
    <w:rsid w:val="007C6D82"/>
    <w:rsid w:val="007C6E1B"/>
    <w:rsid w:val="007C783D"/>
    <w:rsid w:val="007D0AF7"/>
    <w:rsid w:val="007D0BBA"/>
    <w:rsid w:val="007D19BC"/>
    <w:rsid w:val="007D2C74"/>
    <w:rsid w:val="007D2EB4"/>
    <w:rsid w:val="007D3CFA"/>
    <w:rsid w:val="007E0E69"/>
    <w:rsid w:val="007E6884"/>
    <w:rsid w:val="007E78C3"/>
    <w:rsid w:val="007F5D34"/>
    <w:rsid w:val="00800108"/>
    <w:rsid w:val="008023D5"/>
    <w:rsid w:val="00802B68"/>
    <w:rsid w:val="00803A5B"/>
    <w:rsid w:val="00805EC0"/>
    <w:rsid w:val="008069A5"/>
    <w:rsid w:val="00806D4F"/>
    <w:rsid w:val="00810875"/>
    <w:rsid w:val="00812FE8"/>
    <w:rsid w:val="00813304"/>
    <w:rsid w:val="00816796"/>
    <w:rsid w:val="00820283"/>
    <w:rsid w:val="00820573"/>
    <w:rsid w:val="008211F0"/>
    <w:rsid w:val="00821E65"/>
    <w:rsid w:val="0082368E"/>
    <w:rsid w:val="008270F1"/>
    <w:rsid w:val="008273BE"/>
    <w:rsid w:val="008332F6"/>
    <w:rsid w:val="008371F3"/>
    <w:rsid w:val="00840A0B"/>
    <w:rsid w:val="00843C07"/>
    <w:rsid w:val="00843D8A"/>
    <w:rsid w:val="00844745"/>
    <w:rsid w:val="0084750C"/>
    <w:rsid w:val="00847A09"/>
    <w:rsid w:val="00847CD7"/>
    <w:rsid w:val="0085156F"/>
    <w:rsid w:val="008606D9"/>
    <w:rsid w:val="00861BB6"/>
    <w:rsid w:val="008638C3"/>
    <w:rsid w:val="00871950"/>
    <w:rsid w:val="0087287E"/>
    <w:rsid w:val="00873B50"/>
    <w:rsid w:val="0087580F"/>
    <w:rsid w:val="008766B8"/>
    <w:rsid w:val="00880015"/>
    <w:rsid w:val="00881EB6"/>
    <w:rsid w:val="0088363E"/>
    <w:rsid w:val="00883E64"/>
    <w:rsid w:val="0088434E"/>
    <w:rsid w:val="00884442"/>
    <w:rsid w:val="00886D9F"/>
    <w:rsid w:val="00892ED2"/>
    <w:rsid w:val="00895121"/>
    <w:rsid w:val="0089654A"/>
    <w:rsid w:val="008975F3"/>
    <w:rsid w:val="00897FE4"/>
    <w:rsid w:val="008A1039"/>
    <w:rsid w:val="008A337C"/>
    <w:rsid w:val="008A55F0"/>
    <w:rsid w:val="008A6826"/>
    <w:rsid w:val="008B7759"/>
    <w:rsid w:val="008C0580"/>
    <w:rsid w:val="008C372D"/>
    <w:rsid w:val="008C5362"/>
    <w:rsid w:val="008C713D"/>
    <w:rsid w:val="008D6390"/>
    <w:rsid w:val="008E0235"/>
    <w:rsid w:val="008E0AA9"/>
    <w:rsid w:val="008E1CFF"/>
    <w:rsid w:val="008E2CD7"/>
    <w:rsid w:val="008E45CC"/>
    <w:rsid w:val="008F7CB8"/>
    <w:rsid w:val="0090775F"/>
    <w:rsid w:val="009109EA"/>
    <w:rsid w:val="00913F12"/>
    <w:rsid w:val="00914F7A"/>
    <w:rsid w:val="00915418"/>
    <w:rsid w:val="009167E7"/>
    <w:rsid w:val="00917D8F"/>
    <w:rsid w:val="00936E8F"/>
    <w:rsid w:val="00947CEF"/>
    <w:rsid w:val="00950C9E"/>
    <w:rsid w:val="009523B7"/>
    <w:rsid w:val="009574DA"/>
    <w:rsid w:val="00957FC2"/>
    <w:rsid w:val="0096711A"/>
    <w:rsid w:val="0097152C"/>
    <w:rsid w:val="00971D6A"/>
    <w:rsid w:val="00974437"/>
    <w:rsid w:val="0097506E"/>
    <w:rsid w:val="0097545A"/>
    <w:rsid w:val="0097551F"/>
    <w:rsid w:val="009813F9"/>
    <w:rsid w:val="009828EC"/>
    <w:rsid w:val="009848D2"/>
    <w:rsid w:val="009928DD"/>
    <w:rsid w:val="00993637"/>
    <w:rsid w:val="00994D82"/>
    <w:rsid w:val="00994E79"/>
    <w:rsid w:val="00995B3D"/>
    <w:rsid w:val="00996042"/>
    <w:rsid w:val="009A0F88"/>
    <w:rsid w:val="009A40E0"/>
    <w:rsid w:val="009A6B1B"/>
    <w:rsid w:val="009A7A0B"/>
    <w:rsid w:val="009A7EE7"/>
    <w:rsid w:val="009B03FF"/>
    <w:rsid w:val="009B2989"/>
    <w:rsid w:val="009B350D"/>
    <w:rsid w:val="009B6EA6"/>
    <w:rsid w:val="009C1A1B"/>
    <w:rsid w:val="009C23C2"/>
    <w:rsid w:val="009C4213"/>
    <w:rsid w:val="009C5C70"/>
    <w:rsid w:val="009C7017"/>
    <w:rsid w:val="009D087F"/>
    <w:rsid w:val="009D2FBB"/>
    <w:rsid w:val="009D4146"/>
    <w:rsid w:val="009D7C08"/>
    <w:rsid w:val="009D7C25"/>
    <w:rsid w:val="009D7D54"/>
    <w:rsid w:val="009E08B9"/>
    <w:rsid w:val="009E2BD2"/>
    <w:rsid w:val="009E408B"/>
    <w:rsid w:val="009F0403"/>
    <w:rsid w:val="009F080A"/>
    <w:rsid w:val="009F3583"/>
    <w:rsid w:val="009F5BD0"/>
    <w:rsid w:val="00A03769"/>
    <w:rsid w:val="00A05653"/>
    <w:rsid w:val="00A1081A"/>
    <w:rsid w:val="00A13632"/>
    <w:rsid w:val="00A14C2D"/>
    <w:rsid w:val="00A15C02"/>
    <w:rsid w:val="00A203CC"/>
    <w:rsid w:val="00A21459"/>
    <w:rsid w:val="00A339BA"/>
    <w:rsid w:val="00A34E69"/>
    <w:rsid w:val="00A356DA"/>
    <w:rsid w:val="00A36D80"/>
    <w:rsid w:val="00A36EB6"/>
    <w:rsid w:val="00A428B8"/>
    <w:rsid w:val="00A43870"/>
    <w:rsid w:val="00A4492F"/>
    <w:rsid w:val="00A466CB"/>
    <w:rsid w:val="00A54057"/>
    <w:rsid w:val="00A54993"/>
    <w:rsid w:val="00A55BC7"/>
    <w:rsid w:val="00A56D6A"/>
    <w:rsid w:val="00A61123"/>
    <w:rsid w:val="00A654FC"/>
    <w:rsid w:val="00A67011"/>
    <w:rsid w:val="00A6789F"/>
    <w:rsid w:val="00A67E80"/>
    <w:rsid w:val="00A72BB4"/>
    <w:rsid w:val="00A7498C"/>
    <w:rsid w:val="00A7580A"/>
    <w:rsid w:val="00A77DDE"/>
    <w:rsid w:val="00A84874"/>
    <w:rsid w:val="00A875AA"/>
    <w:rsid w:val="00A92932"/>
    <w:rsid w:val="00A94919"/>
    <w:rsid w:val="00A971B2"/>
    <w:rsid w:val="00AA377D"/>
    <w:rsid w:val="00AA49DC"/>
    <w:rsid w:val="00AA7934"/>
    <w:rsid w:val="00AA7F77"/>
    <w:rsid w:val="00AB1CB1"/>
    <w:rsid w:val="00AB6CEB"/>
    <w:rsid w:val="00AB7B8C"/>
    <w:rsid w:val="00AC0B28"/>
    <w:rsid w:val="00AC2FEA"/>
    <w:rsid w:val="00AC51E4"/>
    <w:rsid w:val="00AD11CD"/>
    <w:rsid w:val="00AD333F"/>
    <w:rsid w:val="00AD33B0"/>
    <w:rsid w:val="00AD3BE6"/>
    <w:rsid w:val="00AD5EC7"/>
    <w:rsid w:val="00AD75CA"/>
    <w:rsid w:val="00AD7897"/>
    <w:rsid w:val="00AE3204"/>
    <w:rsid w:val="00AE7935"/>
    <w:rsid w:val="00AF7000"/>
    <w:rsid w:val="00AF75DA"/>
    <w:rsid w:val="00B03C34"/>
    <w:rsid w:val="00B109DD"/>
    <w:rsid w:val="00B13266"/>
    <w:rsid w:val="00B15D83"/>
    <w:rsid w:val="00B16761"/>
    <w:rsid w:val="00B16962"/>
    <w:rsid w:val="00B20A0D"/>
    <w:rsid w:val="00B2111F"/>
    <w:rsid w:val="00B216B2"/>
    <w:rsid w:val="00B22233"/>
    <w:rsid w:val="00B2286F"/>
    <w:rsid w:val="00B244F2"/>
    <w:rsid w:val="00B271C8"/>
    <w:rsid w:val="00B31D77"/>
    <w:rsid w:val="00B31E82"/>
    <w:rsid w:val="00B326EB"/>
    <w:rsid w:val="00B34729"/>
    <w:rsid w:val="00B351C6"/>
    <w:rsid w:val="00B414A1"/>
    <w:rsid w:val="00B43D46"/>
    <w:rsid w:val="00B45A05"/>
    <w:rsid w:val="00B4642C"/>
    <w:rsid w:val="00B51666"/>
    <w:rsid w:val="00B57586"/>
    <w:rsid w:val="00B57AAF"/>
    <w:rsid w:val="00B610D8"/>
    <w:rsid w:val="00B63033"/>
    <w:rsid w:val="00B65C8C"/>
    <w:rsid w:val="00B65E7F"/>
    <w:rsid w:val="00B6660E"/>
    <w:rsid w:val="00B72640"/>
    <w:rsid w:val="00B74812"/>
    <w:rsid w:val="00B8689D"/>
    <w:rsid w:val="00B86E45"/>
    <w:rsid w:val="00B91A40"/>
    <w:rsid w:val="00B9283A"/>
    <w:rsid w:val="00B92B58"/>
    <w:rsid w:val="00B93B18"/>
    <w:rsid w:val="00B947CB"/>
    <w:rsid w:val="00B97115"/>
    <w:rsid w:val="00B97847"/>
    <w:rsid w:val="00BA3FB6"/>
    <w:rsid w:val="00BA6005"/>
    <w:rsid w:val="00BA7D1D"/>
    <w:rsid w:val="00BB0306"/>
    <w:rsid w:val="00BB3891"/>
    <w:rsid w:val="00BB4020"/>
    <w:rsid w:val="00BC471C"/>
    <w:rsid w:val="00BC49B9"/>
    <w:rsid w:val="00BC7A85"/>
    <w:rsid w:val="00BC7F0E"/>
    <w:rsid w:val="00BD04AF"/>
    <w:rsid w:val="00BD1274"/>
    <w:rsid w:val="00BD1A9C"/>
    <w:rsid w:val="00BD44F0"/>
    <w:rsid w:val="00BD5A76"/>
    <w:rsid w:val="00BE0CFE"/>
    <w:rsid w:val="00BE130B"/>
    <w:rsid w:val="00BE1814"/>
    <w:rsid w:val="00BE4F38"/>
    <w:rsid w:val="00BE7E6E"/>
    <w:rsid w:val="00BF5884"/>
    <w:rsid w:val="00BF6D3F"/>
    <w:rsid w:val="00C03E22"/>
    <w:rsid w:val="00C04F10"/>
    <w:rsid w:val="00C06161"/>
    <w:rsid w:val="00C13196"/>
    <w:rsid w:val="00C14062"/>
    <w:rsid w:val="00C23423"/>
    <w:rsid w:val="00C24197"/>
    <w:rsid w:val="00C24678"/>
    <w:rsid w:val="00C25E37"/>
    <w:rsid w:val="00C269A6"/>
    <w:rsid w:val="00C305DE"/>
    <w:rsid w:val="00C3316D"/>
    <w:rsid w:val="00C35547"/>
    <w:rsid w:val="00C40FF9"/>
    <w:rsid w:val="00C41697"/>
    <w:rsid w:val="00C42DA1"/>
    <w:rsid w:val="00C46BFB"/>
    <w:rsid w:val="00C56ED3"/>
    <w:rsid w:val="00C614F7"/>
    <w:rsid w:val="00C61FC9"/>
    <w:rsid w:val="00C627BE"/>
    <w:rsid w:val="00C63A21"/>
    <w:rsid w:val="00C7456F"/>
    <w:rsid w:val="00C74E61"/>
    <w:rsid w:val="00C80318"/>
    <w:rsid w:val="00C830E0"/>
    <w:rsid w:val="00C86761"/>
    <w:rsid w:val="00C92BF2"/>
    <w:rsid w:val="00C9376F"/>
    <w:rsid w:val="00CA0BAA"/>
    <w:rsid w:val="00CA13BF"/>
    <w:rsid w:val="00CA1D48"/>
    <w:rsid w:val="00CA4236"/>
    <w:rsid w:val="00CA6E8E"/>
    <w:rsid w:val="00CA7454"/>
    <w:rsid w:val="00CB251A"/>
    <w:rsid w:val="00CB2C19"/>
    <w:rsid w:val="00CB62D1"/>
    <w:rsid w:val="00CB7C96"/>
    <w:rsid w:val="00CB7D86"/>
    <w:rsid w:val="00CC3F35"/>
    <w:rsid w:val="00CC6404"/>
    <w:rsid w:val="00CD4A13"/>
    <w:rsid w:val="00CD63A2"/>
    <w:rsid w:val="00CE18D4"/>
    <w:rsid w:val="00CE2495"/>
    <w:rsid w:val="00CE3C7F"/>
    <w:rsid w:val="00CF200F"/>
    <w:rsid w:val="00CF30B3"/>
    <w:rsid w:val="00D0224E"/>
    <w:rsid w:val="00D04557"/>
    <w:rsid w:val="00D124F8"/>
    <w:rsid w:val="00D14232"/>
    <w:rsid w:val="00D149DC"/>
    <w:rsid w:val="00D14AF3"/>
    <w:rsid w:val="00D159CF"/>
    <w:rsid w:val="00D1749A"/>
    <w:rsid w:val="00D17F19"/>
    <w:rsid w:val="00D200EA"/>
    <w:rsid w:val="00D36BF8"/>
    <w:rsid w:val="00D36E70"/>
    <w:rsid w:val="00D42836"/>
    <w:rsid w:val="00D44260"/>
    <w:rsid w:val="00D4580D"/>
    <w:rsid w:val="00D46862"/>
    <w:rsid w:val="00D50BF6"/>
    <w:rsid w:val="00D515EF"/>
    <w:rsid w:val="00D631D6"/>
    <w:rsid w:val="00D736E2"/>
    <w:rsid w:val="00D773DF"/>
    <w:rsid w:val="00D82197"/>
    <w:rsid w:val="00D84311"/>
    <w:rsid w:val="00D8505E"/>
    <w:rsid w:val="00D865DC"/>
    <w:rsid w:val="00D87823"/>
    <w:rsid w:val="00DA0771"/>
    <w:rsid w:val="00DA3996"/>
    <w:rsid w:val="00DA3E08"/>
    <w:rsid w:val="00DB0F50"/>
    <w:rsid w:val="00DB3448"/>
    <w:rsid w:val="00DB3DC7"/>
    <w:rsid w:val="00DC2242"/>
    <w:rsid w:val="00DC30D5"/>
    <w:rsid w:val="00DC3984"/>
    <w:rsid w:val="00DC607B"/>
    <w:rsid w:val="00DC70B8"/>
    <w:rsid w:val="00DD018B"/>
    <w:rsid w:val="00DD397D"/>
    <w:rsid w:val="00DD3A53"/>
    <w:rsid w:val="00DD4371"/>
    <w:rsid w:val="00DD6728"/>
    <w:rsid w:val="00DE1C5F"/>
    <w:rsid w:val="00DE34DB"/>
    <w:rsid w:val="00DF1B3B"/>
    <w:rsid w:val="00DF2EC1"/>
    <w:rsid w:val="00DF355E"/>
    <w:rsid w:val="00DF58E2"/>
    <w:rsid w:val="00E0229E"/>
    <w:rsid w:val="00E03F29"/>
    <w:rsid w:val="00E068C5"/>
    <w:rsid w:val="00E07A06"/>
    <w:rsid w:val="00E137E0"/>
    <w:rsid w:val="00E27B9B"/>
    <w:rsid w:val="00E317C6"/>
    <w:rsid w:val="00E3205D"/>
    <w:rsid w:val="00E346BB"/>
    <w:rsid w:val="00E348DB"/>
    <w:rsid w:val="00E4114F"/>
    <w:rsid w:val="00E41F52"/>
    <w:rsid w:val="00E42F97"/>
    <w:rsid w:val="00E4306A"/>
    <w:rsid w:val="00E4535A"/>
    <w:rsid w:val="00E462F1"/>
    <w:rsid w:val="00E53A1F"/>
    <w:rsid w:val="00E543BA"/>
    <w:rsid w:val="00E54CEE"/>
    <w:rsid w:val="00E56BC9"/>
    <w:rsid w:val="00E62E11"/>
    <w:rsid w:val="00E70E2F"/>
    <w:rsid w:val="00E750D7"/>
    <w:rsid w:val="00E75B18"/>
    <w:rsid w:val="00E82582"/>
    <w:rsid w:val="00E86BF5"/>
    <w:rsid w:val="00E86E27"/>
    <w:rsid w:val="00E871BE"/>
    <w:rsid w:val="00E879EF"/>
    <w:rsid w:val="00E97BF5"/>
    <w:rsid w:val="00E97FBB"/>
    <w:rsid w:val="00EA20DE"/>
    <w:rsid w:val="00EA4282"/>
    <w:rsid w:val="00EA67F1"/>
    <w:rsid w:val="00EA7FB3"/>
    <w:rsid w:val="00EB0141"/>
    <w:rsid w:val="00EB3F73"/>
    <w:rsid w:val="00EC240D"/>
    <w:rsid w:val="00EC2690"/>
    <w:rsid w:val="00EC311F"/>
    <w:rsid w:val="00ED1F72"/>
    <w:rsid w:val="00ED1FEA"/>
    <w:rsid w:val="00ED3F56"/>
    <w:rsid w:val="00ED7D69"/>
    <w:rsid w:val="00EE5946"/>
    <w:rsid w:val="00EE613C"/>
    <w:rsid w:val="00EF35E8"/>
    <w:rsid w:val="00EF3977"/>
    <w:rsid w:val="00F04880"/>
    <w:rsid w:val="00F05779"/>
    <w:rsid w:val="00F0703C"/>
    <w:rsid w:val="00F10026"/>
    <w:rsid w:val="00F12335"/>
    <w:rsid w:val="00F12863"/>
    <w:rsid w:val="00F12A6B"/>
    <w:rsid w:val="00F15736"/>
    <w:rsid w:val="00F164DB"/>
    <w:rsid w:val="00F16A36"/>
    <w:rsid w:val="00F201F6"/>
    <w:rsid w:val="00F24647"/>
    <w:rsid w:val="00F2591C"/>
    <w:rsid w:val="00F26802"/>
    <w:rsid w:val="00F26D2C"/>
    <w:rsid w:val="00F279FF"/>
    <w:rsid w:val="00F3044F"/>
    <w:rsid w:val="00F30BFC"/>
    <w:rsid w:val="00F32EA9"/>
    <w:rsid w:val="00F3447E"/>
    <w:rsid w:val="00F35A3D"/>
    <w:rsid w:val="00F36C27"/>
    <w:rsid w:val="00F403FD"/>
    <w:rsid w:val="00F406DC"/>
    <w:rsid w:val="00F40A98"/>
    <w:rsid w:val="00F6099B"/>
    <w:rsid w:val="00F62C40"/>
    <w:rsid w:val="00F63C6D"/>
    <w:rsid w:val="00F6472A"/>
    <w:rsid w:val="00F6680C"/>
    <w:rsid w:val="00F71DEF"/>
    <w:rsid w:val="00F72DA5"/>
    <w:rsid w:val="00F74C19"/>
    <w:rsid w:val="00F7675E"/>
    <w:rsid w:val="00F81A05"/>
    <w:rsid w:val="00F84920"/>
    <w:rsid w:val="00F920D0"/>
    <w:rsid w:val="00F92645"/>
    <w:rsid w:val="00F941E8"/>
    <w:rsid w:val="00F945A3"/>
    <w:rsid w:val="00F9594A"/>
    <w:rsid w:val="00F96D38"/>
    <w:rsid w:val="00F9782E"/>
    <w:rsid w:val="00FA2D69"/>
    <w:rsid w:val="00FA4CCF"/>
    <w:rsid w:val="00FA5CF1"/>
    <w:rsid w:val="00FA6341"/>
    <w:rsid w:val="00FA63BE"/>
    <w:rsid w:val="00FA78E5"/>
    <w:rsid w:val="00FB4520"/>
    <w:rsid w:val="00FB56E5"/>
    <w:rsid w:val="00FB7749"/>
    <w:rsid w:val="00FC686E"/>
    <w:rsid w:val="00FD1DFB"/>
    <w:rsid w:val="00FD229D"/>
    <w:rsid w:val="00FD3180"/>
    <w:rsid w:val="00FD6036"/>
    <w:rsid w:val="00FE4297"/>
    <w:rsid w:val="00FE7963"/>
    <w:rsid w:val="00FF1F84"/>
    <w:rsid w:val="00FF51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4F44C8"/>
  <w15:docId w15:val="{9E5C2DD6-92CF-42AA-BCE6-51834A2A6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kucuk headıng"/>
    <w:qFormat/>
    <w:rsid w:val="00186D99"/>
    <w:pPr>
      <w:pPrChange w:id="0" w:author="Fortnox" w:date="2016-12-15T09:50:00Z">
        <w:pPr/>
      </w:pPrChange>
    </w:pPr>
    <w:rPr>
      <w:rFonts w:eastAsiaTheme="minorEastAsia"/>
      <w:b/>
      <w:sz w:val="24"/>
      <w:szCs w:val="24"/>
      <w:lang w:val="en-US" w:eastAsia="en-US"/>
      <w:rPrChange w:id="0" w:author="Fortnox" w:date="2016-12-15T09:50:00Z">
        <w:rPr>
          <w:rFonts w:ascii="Calibri" w:hAnsi="Calibri"/>
          <w:b/>
          <w:sz w:val="24"/>
          <w:szCs w:val="24"/>
          <w:lang w:val="en-US" w:eastAsia="en-US" w:bidi="ar-SA"/>
        </w:rPr>
      </w:rPrChange>
    </w:rPr>
  </w:style>
  <w:style w:type="paragraph" w:styleId="Heading1">
    <w:name w:val="heading 1"/>
    <w:basedOn w:val="Normal"/>
    <w:next w:val="Normal"/>
    <w:link w:val="Heading1Char"/>
    <w:uiPriority w:val="9"/>
    <w:qFormat/>
    <w:rsid w:val="00CA745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A7454"/>
    <w:pPr>
      <w:keepNext/>
      <w:keepLines/>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Byline">
    <w:name w:val="R-Byline"/>
    <w:basedOn w:val="Normal"/>
    <w:pPr>
      <w:spacing w:before="120"/>
      <w:jc w:val="right"/>
    </w:pPr>
    <w:rPr>
      <w:sz w:val="16"/>
    </w:rPr>
  </w:style>
  <w:style w:type="paragraph" w:customStyle="1" w:styleId="R-DocHeader">
    <w:name w:val="R-Doc Header"/>
    <w:basedOn w:val="Normal"/>
    <w:next w:val="R-Normal"/>
    <w:pPr>
      <w:pBdr>
        <w:bottom w:val="single" w:sz="4" w:space="1" w:color="auto"/>
      </w:pBdr>
    </w:pPr>
    <w:rPr>
      <w:rFonts w:ascii="Arial" w:hAnsi="Arial" w:cs="Arial"/>
      <w:sz w:val="28"/>
    </w:rPr>
  </w:style>
  <w:style w:type="paragraph" w:customStyle="1" w:styleId="R-Normal">
    <w:name w:val="R-Normal"/>
    <w:basedOn w:val="Normal"/>
    <w:rPr>
      <w:rFonts w:ascii="Arial" w:hAnsi="Arial" w:cs="Arial"/>
      <w:sz w:val="20"/>
    </w:rPr>
  </w:style>
  <w:style w:type="paragraph" w:customStyle="1" w:styleId="R-SectionHeader">
    <w:name w:val="R-Section Header"/>
    <w:basedOn w:val="Normal"/>
    <w:next w:val="Normal"/>
    <w:link w:val="R-SectionHeaderChar"/>
    <w:rPr>
      <w:rFonts w:ascii="Arial" w:hAnsi="Arial" w:cs="Arial"/>
      <w:b w:val="0"/>
      <w:bCs/>
    </w:rPr>
  </w:style>
  <w:style w:type="paragraph" w:customStyle="1" w:styleId="R-SubHead1">
    <w:name w:val="R-SubHead 1"/>
    <w:basedOn w:val="Normal"/>
    <w:next w:val="R-Normal"/>
    <w:link w:val="R-SubHead1Char"/>
    <w:pPr>
      <w:pBdr>
        <w:bottom w:val="single" w:sz="4" w:space="1" w:color="auto"/>
      </w:pBdr>
    </w:pPr>
    <w:rPr>
      <w:rFonts w:ascii="Arial" w:hAnsi="Arial" w:cs="Arial"/>
      <w:b w:val="0"/>
      <w:bCs/>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BalloonText">
    <w:name w:val="Balloon Text"/>
    <w:basedOn w:val="Normal"/>
    <w:link w:val="BalloonTextChar"/>
    <w:uiPriority w:val="99"/>
    <w:semiHidden/>
    <w:unhideWhenUsed/>
    <w:rsid w:val="000E6465"/>
    <w:rPr>
      <w:rFonts w:ascii="Tahoma" w:hAnsi="Tahoma" w:cs="Tahoma"/>
      <w:sz w:val="16"/>
      <w:szCs w:val="16"/>
    </w:rPr>
  </w:style>
  <w:style w:type="character" w:customStyle="1" w:styleId="BalloonTextChar">
    <w:name w:val="Balloon Text Char"/>
    <w:basedOn w:val="DefaultParagraphFont"/>
    <w:link w:val="BalloonText"/>
    <w:uiPriority w:val="99"/>
    <w:semiHidden/>
    <w:rsid w:val="000E6465"/>
    <w:rPr>
      <w:rFonts w:ascii="Tahoma" w:hAnsi="Tahoma" w:cs="Tahoma"/>
      <w:sz w:val="16"/>
      <w:szCs w:val="16"/>
      <w:lang w:val="en-US" w:eastAsia="en-US"/>
    </w:rPr>
  </w:style>
  <w:style w:type="paragraph" w:customStyle="1" w:styleId="hheading2">
    <w:name w:val="hheading 2"/>
    <w:basedOn w:val="R-SectionHeader"/>
    <w:link w:val="hheading2Char"/>
    <w:qFormat/>
    <w:rsid w:val="00166DA6"/>
  </w:style>
  <w:style w:type="paragraph" w:customStyle="1" w:styleId="hheading1">
    <w:name w:val="hheading 1"/>
    <w:basedOn w:val="R-SubHead1"/>
    <w:link w:val="hheading1Char"/>
    <w:qFormat/>
    <w:rsid w:val="00166DA6"/>
    <w:pPr>
      <w:numPr>
        <w:numId w:val="14"/>
      </w:numPr>
    </w:pPr>
  </w:style>
  <w:style w:type="character" w:customStyle="1" w:styleId="R-SectionHeaderChar">
    <w:name w:val="R-Section Header Char"/>
    <w:basedOn w:val="DefaultParagraphFont"/>
    <w:link w:val="R-SectionHeader"/>
    <w:rsid w:val="00166DA6"/>
    <w:rPr>
      <w:rFonts w:ascii="Arial" w:hAnsi="Arial" w:cs="Arial"/>
      <w:b/>
      <w:bCs/>
      <w:sz w:val="24"/>
      <w:szCs w:val="24"/>
      <w:lang w:val="en-US" w:eastAsia="en-US"/>
    </w:rPr>
  </w:style>
  <w:style w:type="character" w:customStyle="1" w:styleId="hheading2Char">
    <w:name w:val="hheading 2 Char"/>
    <w:basedOn w:val="R-SectionHeaderChar"/>
    <w:link w:val="hheading2"/>
    <w:rsid w:val="00166DA6"/>
    <w:rPr>
      <w:rFonts w:ascii="Arial" w:hAnsi="Arial" w:cs="Arial"/>
      <w:b/>
      <w:bCs/>
      <w:sz w:val="24"/>
      <w:szCs w:val="24"/>
      <w:lang w:val="en-US" w:eastAsia="en-US"/>
    </w:rPr>
  </w:style>
  <w:style w:type="character" w:customStyle="1" w:styleId="R-SubHead1Char">
    <w:name w:val="R-SubHead 1 Char"/>
    <w:basedOn w:val="DefaultParagraphFont"/>
    <w:link w:val="R-SubHead1"/>
    <w:rsid w:val="00166DA6"/>
    <w:rPr>
      <w:rFonts w:ascii="Arial" w:hAnsi="Arial" w:cs="Arial"/>
      <w:b/>
      <w:bCs/>
      <w:sz w:val="24"/>
      <w:szCs w:val="24"/>
      <w:lang w:val="en-US" w:eastAsia="en-US"/>
    </w:rPr>
  </w:style>
  <w:style w:type="character" w:customStyle="1" w:styleId="hheading1Char">
    <w:name w:val="hheading 1 Char"/>
    <w:basedOn w:val="R-SubHead1Char"/>
    <w:link w:val="hheading1"/>
    <w:rsid w:val="00166DA6"/>
    <w:rPr>
      <w:rFonts w:ascii="Arial" w:hAnsi="Arial" w:cs="Arial"/>
      <w:b w:val="0"/>
      <w:bCs/>
      <w:sz w:val="24"/>
      <w:szCs w:val="24"/>
      <w:lang w:val="en-US" w:eastAsia="en-US"/>
    </w:rPr>
  </w:style>
  <w:style w:type="paragraph" w:styleId="ListParagraph">
    <w:name w:val="List Paragraph"/>
    <w:basedOn w:val="Normal"/>
    <w:uiPriority w:val="34"/>
    <w:qFormat/>
    <w:rsid w:val="001B5930"/>
    <w:pPr>
      <w:spacing w:after="160" w:line="259" w:lineRule="auto"/>
      <w:ind w:left="720"/>
      <w:contextualSpacing/>
    </w:pPr>
    <w:rPr>
      <w:rFonts w:asciiTheme="minorHAnsi" w:eastAsiaTheme="minorHAnsi" w:hAnsiTheme="minorHAnsi" w:cstheme="minorBidi"/>
      <w:sz w:val="22"/>
      <w:szCs w:val="22"/>
      <w:lang w:val="el-GR"/>
    </w:rPr>
  </w:style>
  <w:style w:type="table" w:customStyle="1" w:styleId="PlainTable41">
    <w:name w:val="Plain Table 41"/>
    <w:basedOn w:val="TableNormal"/>
    <w:uiPriority w:val="44"/>
    <w:rsid w:val="001B5930"/>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B5930"/>
    <w:rPr>
      <w:color w:val="0000FF" w:themeColor="hyperlink"/>
      <w:u w:val="single"/>
    </w:rPr>
  </w:style>
  <w:style w:type="table" w:styleId="TableGrid">
    <w:name w:val="Table Grid"/>
    <w:basedOn w:val="TableNormal"/>
    <w:uiPriority w:val="39"/>
    <w:rsid w:val="001B5930"/>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5930"/>
    <w:rPr>
      <w:color w:val="800080" w:themeColor="followedHyperlink"/>
      <w:u w:val="single"/>
    </w:rPr>
  </w:style>
  <w:style w:type="paragraph" w:customStyle="1" w:styleId="Yazstilim">
    <w:name w:val="Yazı stilim"/>
    <w:next w:val="Normal"/>
    <w:link w:val="YazstilimChar"/>
    <w:qFormat/>
    <w:rsid w:val="00DC70B8"/>
    <w:pPr>
      <w:spacing w:after="120" w:line="276" w:lineRule="auto"/>
      <w:jc w:val="both"/>
      <w:pPrChange w:id="1" w:author="Fortnox" w:date="2016-12-15T09:50:00Z">
        <w:pPr/>
      </w:pPrChange>
    </w:pPr>
    <w:rPr>
      <w:color w:val="000000" w:themeColor="text1"/>
      <w:sz w:val="22"/>
      <w:szCs w:val="24"/>
      <w:lang w:val="en-US" w:eastAsia="en-US"/>
      <w:rPrChange w:id="1" w:author="Fortnox" w:date="2016-12-15T09:50:00Z">
        <w:rPr>
          <w:rFonts w:ascii="Calibri" w:hAnsi="Calibri"/>
          <w:sz w:val="22"/>
          <w:szCs w:val="24"/>
          <w:lang w:val="en-US" w:eastAsia="en-US" w:bidi="ar-SA"/>
        </w:rPr>
      </w:rPrChange>
    </w:rPr>
  </w:style>
  <w:style w:type="character" w:customStyle="1" w:styleId="Heading1Char">
    <w:name w:val="Heading 1 Char"/>
    <w:basedOn w:val="DefaultParagraphFont"/>
    <w:link w:val="Heading1"/>
    <w:uiPriority w:val="9"/>
    <w:rsid w:val="00CA7454"/>
    <w:rPr>
      <w:rFonts w:asciiTheme="majorHAnsi" w:eastAsiaTheme="majorEastAsia" w:hAnsiTheme="majorHAnsi" w:cstheme="majorBidi"/>
      <w:color w:val="365F91" w:themeColor="accent1" w:themeShade="BF"/>
      <w:sz w:val="32"/>
      <w:szCs w:val="32"/>
      <w:lang w:val="en-US" w:eastAsia="en-US"/>
    </w:rPr>
  </w:style>
  <w:style w:type="character" w:customStyle="1" w:styleId="YazstilimChar">
    <w:name w:val="Yazı stilim Char"/>
    <w:basedOn w:val="DefaultParagraphFont"/>
    <w:link w:val="Yazstilim"/>
    <w:rsid w:val="00A54057"/>
    <w:rPr>
      <w:color w:val="000000" w:themeColor="text1"/>
      <w:sz w:val="22"/>
      <w:szCs w:val="24"/>
      <w:lang w:val="en-US" w:eastAsia="en-US"/>
    </w:rPr>
  </w:style>
  <w:style w:type="character" w:customStyle="1" w:styleId="Heading2Char">
    <w:name w:val="Heading 2 Char"/>
    <w:basedOn w:val="DefaultParagraphFont"/>
    <w:link w:val="Heading2"/>
    <w:uiPriority w:val="9"/>
    <w:rsid w:val="00CA7454"/>
    <w:rPr>
      <w:rFonts w:asciiTheme="majorHAnsi" w:eastAsiaTheme="majorEastAsia" w:hAnsiTheme="majorHAnsi" w:cstheme="majorBidi"/>
      <w:color w:val="365F91" w:themeColor="accent1" w:themeShade="BF"/>
      <w:sz w:val="26"/>
      <w:szCs w:val="26"/>
      <w:lang w:eastAsia="en-US"/>
    </w:rPr>
  </w:style>
  <w:style w:type="paragraph" w:styleId="Bibliography">
    <w:name w:val="Bibliography"/>
    <w:basedOn w:val="Normal"/>
    <w:next w:val="Normal"/>
    <w:uiPriority w:val="37"/>
    <w:unhideWhenUsed/>
    <w:rsid w:val="00CA7454"/>
    <w:pPr>
      <w:spacing w:after="160" w:line="259" w:lineRule="auto"/>
    </w:pPr>
    <w:rPr>
      <w:rFonts w:asciiTheme="minorHAnsi" w:eastAsiaTheme="minorHAnsi" w:hAnsiTheme="minorHAnsi" w:cstheme="minorBidi"/>
      <w:sz w:val="22"/>
      <w:szCs w:val="22"/>
      <w:lang w:val="en-GB"/>
    </w:rPr>
  </w:style>
  <w:style w:type="paragraph" w:styleId="NormalWeb">
    <w:name w:val="Normal (Web)"/>
    <w:basedOn w:val="Normal"/>
    <w:rsid w:val="00023C6E"/>
    <w:pPr>
      <w:spacing w:before="120" w:after="240" w:line="360" w:lineRule="atLeast"/>
    </w:pPr>
    <w:rPr>
      <w:color w:val="000000"/>
    </w:rPr>
  </w:style>
  <w:style w:type="table" w:styleId="LightShading">
    <w:name w:val="Light Shading"/>
    <w:basedOn w:val="TableNormal"/>
    <w:uiPriority w:val="60"/>
    <w:rsid w:val="0033644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E462F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DefaultParagraphFont"/>
    <w:rsid w:val="002D7B02"/>
  </w:style>
  <w:style w:type="paragraph" w:styleId="NoSpacing">
    <w:name w:val="No Spacing"/>
    <w:aliases w:val="buyuk heading"/>
    <w:link w:val="NoSpacingChar"/>
    <w:uiPriority w:val="1"/>
    <w:qFormat/>
    <w:rsid w:val="00A54057"/>
    <w:rPr>
      <w:rFonts w:ascii="Calibri" w:hAnsi="Calibri"/>
      <w:b/>
      <w:sz w:val="28"/>
      <w:szCs w:val="24"/>
      <w:lang w:val="en-US" w:eastAsia="en-US"/>
    </w:rPr>
  </w:style>
  <w:style w:type="paragraph" w:customStyle="1" w:styleId="hheading3">
    <w:name w:val="hheading 3"/>
    <w:basedOn w:val="Normal"/>
    <w:link w:val="hheading3Char"/>
    <w:qFormat/>
    <w:rsid w:val="00A4492F"/>
    <w:pPr>
      <w:ind w:left="360" w:hanging="360"/>
      <w:pPrChange w:id="2" w:author="Qian Zhou" w:date="2016-12-15T09:50:00Z">
        <w:pPr>
          <w:ind w:left="360" w:hanging="360"/>
        </w:pPr>
      </w:pPrChange>
    </w:pPr>
    <w:rPr>
      <w:rFonts w:eastAsia="Times New Roman"/>
      <w:b w:val="0"/>
      <w:u w:val="single"/>
      <w:rPrChange w:id="2" w:author="Qian Zhou" w:date="2016-12-15T09:50:00Z">
        <w:rPr>
          <w:rFonts w:eastAsiaTheme="minorEastAsia"/>
          <w:sz w:val="24"/>
          <w:szCs w:val="24"/>
          <w:u w:val="single"/>
          <w:lang w:val="en-US" w:eastAsia="en-US" w:bidi="ar-SA"/>
        </w:rPr>
      </w:rPrChange>
    </w:rPr>
  </w:style>
  <w:style w:type="character" w:customStyle="1" w:styleId="hheading3Char">
    <w:name w:val="hheading 3 Char"/>
    <w:basedOn w:val="DefaultParagraphFont"/>
    <w:link w:val="hheading3"/>
    <w:rsid w:val="002D27C0"/>
    <w:rPr>
      <w:sz w:val="24"/>
      <w:szCs w:val="24"/>
      <w:u w:val="single"/>
      <w:lang w:val="en-US" w:eastAsia="en-US"/>
    </w:rPr>
  </w:style>
  <w:style w:type="character" w:customStyle="1" w:styleId="lookup-resultcontent">
    <w:name w:val="lookup-result__content"/>
    <w:basedOn w:val="DefaultParagraphFont"/>
    <w:rsid w:val="009F3583"/>
  </w:style>
  <w:style w:type="character" w:customStyle="1" w:styleId="NoSpacingChar">
    <w:name w:val="No Spacing Char"/>
    <w:aliases w:val="buyuk heading Char"/>
    <w:basedOn w:val="DefaultParagraphFont"/>
    <w:link w:val="NoSpacing"/>
    <w:uiPriority w:val="1"/>
    <w:rsid w:val="00215C67"/>
    <w:rPr>
      <w:rFonts w:ascii="Calibri" w:hAnsi="Calibri"/>
      <w:b/>
      <w:sz w:val="28"/>
      <w:szCs w:val="24"/>
      <w:lang w:val="en-US" w:eastAsia="en-US"/>
    </w:rPr>
  </w:style>
  <w:style w:type="table" w:styleId="LightGrid">
    <w:name w:val="Light Grid"/>
    <w:basedOn w:val="TableNormal"/>
    <w:uiPriority w:val="62"/>
    <w:rsid w:val="0041594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1">
    <w:name w:val="H1"/>
    <w:basedOn w:val="Normal"/>
    <w:link w:val="H1Char"/>
    <w:qFormat/>
    <w:rsid w:val="00564BE3"/>
    <w:pPr>
      <w:numPr>
        <w:numId w:val="40"/>
      </w:numPr>
      <w:outlineLvl w:val="0"/>
    </w:pPr>
    <w:rPr>
      <w:u w:val="single"/>
    </w:rPr>
  </w:style>
  <w:style w:type="paragraph" w:customStyle="1" w:styleId="H2">
    <w:name w:val="H2"/>
    <w:basedOn w:val="Normal"/>
    <w:link w:val="H2Char"/>
    <w:qFormat/>
    <w:rsid w:val="00564BE3"/>
    <w:pPr>
      <w:numPr>
        <w:ilvl w:val="1"/>
        <w:numId w:val="40"/>
      </w:numPr>
      <w:outlineLvl w:val="1"/>
    </w:pPr>
  </w:style>
  <w:style w:type="character" w:customStyle="1" w:styleId="H1Char">
    <w:name w:val="H1 Char"/>
    <w:basedOn w:val="DefaultParagraphFont"/>
    <w:link w:val="H1"/>
    <w:rsid w:val="00A7498C"/>
    <w:rPr>
      <w:rFonts w:ascii="Calibri" w:hAnsi="Calibri"/>
      <w:b/>
      <w:sz w:val="24"/>
      <w:szCs w:val="24"/>
      <w:u w:val="single"/>
      <w:lang w:val="en-US" w:eastAsia="en-US"/>
    </w:rPr>
  </w:style>
  <w:style w:type="paragraph" w:styleId="TOCHeading">
    <w:name w:val="TOC Heading"/>
    <w:basedOn w:val="Heading1"/>
    <w:next w:val="Normal"/>
    <w:uiPriority w:val="39"/>
    <w:unhideWhenUsed/>
    <w:qFormat/>
    <w:rsid w:val="00A7498C"/>
    <w:pPr>
      <w:spacing w:line="259" w:lineRule="auto"/>
      <w:outlineLvl w:val="9"/>
    </w:pPr>
    <w:rPr>
      <w:b w:val="0"/>
    </w:rPr>
  </w:style>
  <w:style w:type="character" w:customStyle="1" w:styleId="H2Char">
    <w:name w:val="H2 Char"/>
    <w:basedOn w:val="DefaultParagraphFont"/>
    <w:link w:val="H2"/>
    <w:rsid w:val="00A7498C"/>
    <w:rPr>
      <w:rFonts w:ascii="Calibri" w:hAnsi="Calibri"/>
      <w:b/>
      <w:sz w:val="24"/>
      <w:szCs w:val="24"/>
      <w:lang w:val="en-US" w:eastAsia="en-US"/>
    </w:rPr>
  </w:style>
  <w:style w:type="paragraph" w:styleId="TOC2">
    <w:name w:val="toc 2"/>
    <w:basedOn w:val="Normal"/>
    <w:next w:val="Normal"/>
    <w:autoRedefine/>
    <w:uiPriority w:val="39"/>
    <w:unhideWhenUsed/>
    <w:rsid w:val="00A7498C"/>
    <w:pPr>
      <w:spacing w:after="100"/>
      <w:ind w:left="240"/>
    </w:pPr>
  </w:style>
  <w:style w:type="paragraph" w:styleId="TOC1">
    <w:name w:val="toc 1"/>
    <w:basedOn w:val="Normal"/>
    <w:next w:val="Normal"/>
    <w:autoRedefine/>
    <w:uiPriority w:val="39"/>
    <w:unhideWhenUsed/>
    <w:rsid w:val="00394DE9"/>
    <w:pPr>
      <w:tabs>
        <w:tab w:val="left" w:pos="440"/>
        <w:tab w:val="right" w:pos="9962"/>
      </w:tabs>
      <w:spacing w:after="100"/>
    </w:pPr>
  </w:style>
  <w:style w:type="numbering" w:customStyle="1" w:styleId="Style1">
    <w:name w:val="Style1"/>
    <w:uiPriority w:val="99"/>
    <w:rsid w:val="00564BE3"/>
    <w:pPr>
      <w:numPr>
        <w:numId w:val="26"/>
      </w:numPr>
    </w:pPr>
  </w:style>
  <w:style w:type="table" w:customStyle="1" w:styleId="41">
    <w:name w:val="无格式表格 41"/>
    <w:basedOn w:val="TableNormal"/>
    <w:uiPriority w:val="44"/>
    <w:rsid w:val="00A4492F"/>
    <w:rPr>
      <w:rFonts w:asciiTheme="minorHAnsi" w:eastAsiaTheme="minorEastAsia" w:hAnsiTheme="minorHAnsi" w:cstheme="minorBidi"/>
      <w:kern w:val="2"/>
      <w:sz w:val="21"/>
      <w:szCs w:val="22"/>
      <w:lang w:val="en-US" w:eastAsia="zh-C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4492F"/>
    <w:rPr>
      <w:i/>
      <w:iCs/>
    </w:rPr>
  </w:style>
  <w:style w:type="character" w:styleId="Strong">
    <w:name w:val="Strong"/>
    <w:basedOn w:val="DefaultParagraphFont"/>
    <w:uiPriority w:val="22"/>
    <w:qFormat/>
    <w:rsid w:val="00A4492F"/>
    <w:rPr>
      <w:b/>
      <w:bCs/>
    </w:rPr>
  </w:style>
  <w:style w:type="table" w:styleId="ListTable2-Accent1">
    <w:name w:val="List Table 2 Accent 1"/>
    <w:basedOn w:val="TableNormal"/>
    <w:uiPriority w:val="47"/>
    <w:rsid w:val="00A4492F"/>
    <w:rPr>
      <w:rFonts w:asciiTheme="minorHAnsi" w:eastAsiaTheme="minorEastAsia" w:hAnsiTheme="minorHAnsi" w:cstheme="minorBidi"/>
      <w:kern w:val="2"/>
      <w:sz w:val="21"/>
      <w:szCs w:val="22"/>
      <w:lang w:val="en-US" w:eastAsia="zh-CN"/>
    </w:r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A4492F"/>
    <w:rPr>
      <w:rFonts w:eastAsiaTheme="minorEastAsia"/>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A4492F"/>
    <w:rPr>
      <w:rFonts w:asciiTheme="minorHAnsi" w:eastAsiaTheme="minorEastAsia"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styleId="Revision">
    <w:name w:val="Revision"/>
    <w:hidden/>
    <w:uiPriority w:val="99"/>
    <w:semiHidden/>
    <w:rsid w:val="00A4492F"/>
    <w:rPr>
      <w:rFonts w:eastAsiaTheme="minorEastAsia"/>
      <w:b/>
      <w:sz w:val="24"/>
      <w:szCs w:val="24"/>
      <w:lang w:val="en-US" w:eastAsia="en-US"/>
    </w:rPr>
  </w:style>
  <w:style w:type="paragraph" w:customStyle="1" w:styleId="H3">
    <w:name w:val="H3"/>
    <w:basedOn w:val="Normal"/>
    <w:link w:val="H3Char"/>
    <w:qFormat/>
    <w:rsid w:val="00564BE3"/>
    <w:pPr>
      <w:numPr>
        <w:ilvl w:val="2"/>
        <w:numId w:val="40"/>
      </w:numPr>
    </w:pPr>
  </w:style>
  <w:style w:type="paragraph" w:customStyle="1" w:styleId="figurestyle">
    <w:name w:val="figurestyle"/>
    <w:basedOn w:val="Yazstilim"/>
    <w:link w:val="figurestyleChar"/>
    <w:qFormat/>
    <w:rsid w:val="004649FF"/>
    <w:pPr>
      <w:jc w:val="center"/>
    </w:pPr>
    <w:rPr>
      <w:b/>
      <w:sz w:val="18"/>
    </w:rPr>
  </w:style>
  <w:style w:type="character" w:customStyle="1" w:styleId="H3Char">
    <w:name w:val="H3 Char"/>
    <w:basedOn w:val="DefaultParagraphFont"/>
    <w:link w:val="H3"/>
    <w:rsid w:val="0016054C"/>
    <w:rPr>
      <w:rFonts w:eastAsiaTheme="minorEastAsia"/>
      <w:b/>
      <w:sz w:val="24"/>
      <w:szCs w:val="24"/>
      <w:lang w:val="en-US" w:eastAsia="en-US"/>
    </w:rPr>
  </w:style>
  <w:style w:type="character" w:customStyle="1" w:styleId="figurestyleChar">
    <w:name w:val="figurestyle Char"/>
    <w:basedOn w:val="YazstilimChar"/>
    <w:link w:val="figurestyle"/>
    <w:rsid w:val="004649FF"/>
    <w:rPr>
      <w:b/>
      <w:color w:val="000000" w:themeColor="text1"/>
      <w:sz w:val="18"/>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9779">
      <w:bodyDiv w:val="1"/>
      <w:marLeft w:val="0"/>
      <w:marRight w:val="0"/>
      <w:marTop w:val="0"/>
      <w:marBottom w:val="0"/>
      <w:divBdr>
        <w:top w:val="none" w:sz="0" w:space="0" w:color="auto"/>
        <w:left w:val="none" w:sz="0" w:space="0" w:color="auto"/>
        <w:bottom w:val="none" w:sz="0" w:space="0" w:color="auto"/>
        <w:right w:val="none" w:sz="0" w:space="0" w:color="auto"/>
      </w:divBdr>
    </w:div>
    <w:div w:id="105196553">
      <w:bodyDiv w:val="1"/>
      <w:marLeft w:val="0"/>
      <w:marRight w:val="0"/>
      <w:marTop w:val="0"/>
      <w:marBottom w:val="0"/>
      <w:divBdr>
        <w:top w:val="none" w:sz="0" w:space="0" w:color="auto"/>
        <w:left w:val="none" w:sz="0" w:space="0" w:color="auto"/>
        <w:bottom w:val="none" w:sz="0" w:space="0" w:color="auto"/>
        <w:right w:val="none" w:sz="0" w:space="0" w:color="auto"/>
      </w:divBdr>
    </w:div>
    <w:div w:id="142552032">
      <w:bodyDiv w:val="1"/>
      <w:marLeft w:val="0"/>
      <w:marRight w:val="0"/>
      <w:marTop w:val="0"/>
      <w:marBottom w:val="0"/>
      <w:divBdr>
        <w:top w:val="none" w:sz="0" w:space="0" w:color="auto"/>
        <w:left w:val="none" w:sz="0" w:space="0" w:color="auto"/>
        <w:bottom w:val="none" w:sz="0" w:space="0" w:color="auto"/>
        <w:right w:val="none" w:sz="0" w:space="0" w:color="auto"/>
      </w:divBdr>
    </w:div>
    <w:div w:id="1381129897">
      <w:bodyDiv w:val="1"/>
      <w:marLeft w:val="0"/>
      <w:marRight w:val="0"/>
      <w:marTop w:val="0"/>
      <w:marBottom w:val="0"/>
      <w:divBdr>
        <w:top w:val="none" w:sz="0" w:space="0" w:color="auto"/>
        <w:left w:val="none" w:sz="0" w:space="0" w:color="auto"/>
        <w:bottom w:val="none" w:sz="0" w:space="0" w:color="auto"/>
        <w:right w:val="none" w:sz="0" w:space="0" w:color="auto"/>
      </w:divBdr>
    </w:div>
    <w:div w:id="1601142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elin\Downloads\Project%20Timescal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elin\Downloads\Project%20Timesca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sz="1200"/>
              <a:t>Dungeon</a:t>
            </a:r>
            <a:r>
              <a:rPr lang="tr-TR" sz="1200" baseline="0"/>
              <a:t> Of Dooom Timescale</a:t>
            </a:r>
            <a:endParaRPr lang="en-GB" sz="1200"/>
          </a:p>
        </c:rich>
      </c:tx>
      <c:overlay val="0"/>
    </c:title>
    <c:autoTitleDeleted val="0"/>
    <c:plotArea>
      <c:layout/>
      <c:barChart>
        <c:barDir val="bar"/>
        <c:grouping val="clustered"/>
        <c:varyColors val="0"/>
        <c:ser>
          <c:idx val="0"/>
          <c:order val="0"/>
          <c:tx>
            <c:strRef>
              <c:f>Sheet1!$A$1:$A$2</c:f>
              <c:strCache>
                <c:ptCount val="1"/>
                <c:pt idx="0">
                  <c:v>Sprint Date</c:v>
                </c:pt>
              </c:strCache>
            </c:strRef>
          </c:tx>
          <c:invertIfNegative val="0"/>
          <c:val>
            <c:numRef>
              <c:f>Sheet1!$A$3:$A$26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0-EFFC-4928-8ADB-66E285A907C2}"/>
            </c:ext>
          </c:extLst>
        </c:ser>
        <c:ser>
          <c:idx val="1"/>
          <c:order val="1"/>
          <c:tx>
            <c:strRef>
              <c:f>Sheet1!$B$1:$B$2</c:f>
              <c:strCache>
                <c:ptCount val="1"/>
                <c:pt idx="0">
                  <c:v>Effort points (1 = 0.5 day)</c:v>
                </c:pt>
              </c:strCache>
            </c:strRef>
          </c:tx>
          <c:invertIfNegative val="0"/>
          <c:val>
            <c:numRef>
              <c:f>Sheet1!$B$3:$B$26</c:f>
              <c:numCache>
                <c:formatCode>General</c:formatCode>
                <c:ptCount val="24"/>
                <c:pt idx="1">
                  <c:v>3</c:v>
                </c:pt>
                <c:pt idx="2">
                  <c:v>3</c:v>
                </c:pt>
                <c:pt idx="3">
                  <c:v>1</c:v>
                </c:pt>
                <c:pt idx="4">
                  <c:v>2</c:v>
                </c:pt>
                <c:pt idx="5">
                  <c:v>2</c:v>
                </c:pt>
                <c:pt idx="6">
                  <c:v>2</c:v>
                </c:pt>
                <c:pt idx="7">
                  <c:v>4</c:v>
                </c:pt>
                <c:pt idx="8">
                  <c:v>2</c:v>
                </c:pt>
                <c:pt idx="9">
                  <c:v>4</c:v>
                </c:pt>
                <c:pt idx="10">
                  <c:v>4</c:v>
                </c:pt>
                <c:pt idx="11">
                  <c:v>2</c:v>
                </c:pt>
                <c:pt idx="12">
                  <c:v>3</c:v>
                </c:pt>
                <c:pt idx="13">
                  <c:v>2</c:v>
                </c:pt>
                <c:pt idx="14">
                  <c:v>4</c:v>
                </c:pt>
                <c:pt idx="15">
                  <c:v>4</c:v>
                </c:pt>
                <c:pt idx="16">
                  <c:v>4</c:v>
                </c:pt>
                <c:pt idx="17">
                  <c:v>2</c:v>
                </c:pt>
                <c:pt idx="18">
                  <c:v>4</c:v>
                </c:pt>
                <c:pt idx="19">
                  <c:v>1</c:v>
                </c:pt>
                <c:pt idx="20">
                  <c:v>2</c:v>
                </c:pt>
                <c:pt idx="21">
                  <c:v>2</c:v>
                </c:pt>
                <c:pt idx="22">
                  <c:v>4</c:v>
                </c:pt>
                <c:pt idx="23">
                  <c:v>61</c:v>
                </c:pt>
              </c:numCache>
            </c:numRef>
          </c:val>
          <c:extLst>
            <c:ext xmlns:c16="http://schemas.microsoft.com/office/drawing/2014/chart" uri="{C3380CC4-5D6E-409C-BE32-E72D297353CC}">
              <c16:uniqueId val="{00000001-EFFC-4928-8ADB-66E285A907C2}"/>
            </c:ext>
          </c:extLst>
        </c:ser>
        <c:ser>
          <c:idx val="2"/>
          <c:order val="2"/>
          <c:tx>
            <c:strRef>
              <c:f>Sheet1!$C$1:$C$2</c:f>
              <c:strCache>
                <c:ptCount val="1"/>
                <c:pt idx="0">
                  <c:v>Sprint 0 31.10.2016</c:v>
                </c:pt>
              </c:strCache>
            </c:strRef>
          </c:tx>
          <c:invertIfNegative val="0"/>
          <c:val>
            <c:numRef>
              <c:f>Sheet1!$C$3:$C$26</c:f>
              <c:numCache>
                <c:formatCode>General</c:formatCode>
                <c:ptCount val="24"/>
                <c:pt idx="0" formatCode="m/d/yyyy">
                  <c:v>0</c:v>
                </c:pt>
              </c:numCache>
            </c:numRef>
          </c:val>
          <c:extLst>
            <c:ext xmlns:c16="http://schemas.microsoft.com/office/drawing/2014/chart" uri="{C3380CC4-5D6E-409C-BE32-E72D297353CC}">
              <c16:uniqueId val="{00000002-EFFC-4928-8ADB-66E285A907C2}"/>
            </c:ext>
          </c:extLst>
        </c:ser>
        <c:ser>
          <c:idx val="3"/>
          <c:order val="3"/>
          <c:tx>
            <c:strRef>
              <c:f>Sheet1!$D$1:$D$2</c:f>
              <c:strCache>
                <c:ptCount val="1"/>
                <c:pt idx="0">
                  <c:v>Sprint 1 7.11.2016</c:v>
                </c:pt>
              </c:strCache>
            </c:strRef>
          </c:tx>
          <c:invertIfNegative val="0"/>
          <c:val>
            <c:numRef>
              <c:f>Sheet1!$D$3:$D$26</c:f>
              <c:numCache>
                <c:formatCode>General</c:formatCode>
                <c:ptCount val="24"/>
              </c:numCache>
            </c:numRef>
          </c:val>
          <c:extLst>
            <c:ext xmlns:c16="http://schemas.microsoft.com/office/drawing/2014/chart" uri="{C3380CC4-5D6E-409C-BE32-E72D297353CC}">
              <c16:uniqueId val="{00000003-EFFC-4928-8ADB-66E285A907C2}"/>
            </c:ext>
          </c:extLst>
        </c:ser>
        <c:ser>
          <c:idx val="4"/>
          <c:order val="4"/>
          <c:tx>
            <c:strRef>
              <c:f>Sheet1!$E$1:$E$2</c:f>
              <c:strCache>
                <c:ptCount val="1"/>
                <c:pt idx="0">
                  <c:v>Sprint 2 14.11.2016</c:v>
                </c:pt>
              </c:strCache>
            </c:strRef>
          </c:tx>
          <c:invertIfNegative val="0"/>
          <c:val>
            <c:numRef>
              <c:f>Sheet1!$E$3:$E$26</c:f>
              <c:numCache>
                <c:formatCode>General</c:formatCode>
                <c:ptCount val="24"/>
              </c:numCache>
            </c:numRef>
          </c:val>
          <c:extLst>
            <c:ext xmlns:c16="http://schemas.microsoft.com/office/drawing/2014/chart" uri="{C3380CC4-5D6E-409C-BE32-E72D297353CC}">
              <c16:uniqueId val="{00000004-EFFC-4928-8ADB-66E285A907C2}"/>
            </c:ext>
          </c:extLst>
        </c:ser>
        <c:ser>
          <c:idx val="5"/>
          <c:order val="5"/>
          <c:tx>
            <c:strRef>
              <c:f>Sheet1!$F$1:$F$2</c:f>
              <c:strCache>
                <c:ptCount val="1"/>
                <c:pt idx="0">
                  <c:v>Sprint 3 21.11.2016</c:v>
                </c:pt>
              </c:strCache>
            </c:strRef>
          </c:tx>
          <c:invertIfNegative val="0"/>
          <c:val>
            <c:numRef>
              <c:f>Sheet1!$F$3:$F$26</c:f>
              <c:numCache>
                <c:formatCode>General</c:formatCode>
                <c:ptCount val="24"/>
                <c:pt idx="0" formatCode="m/d/yyyy">
                  <c:v>0</c:v>
                </c:pt>
                <c:pt idx="23">
                  <c:v>12</c:v>
                </c:pt>
              </c:numCache>
            </c:numRef>
          </c:val>
          <c:extLst>
            <c:ext xmlns:c16="http://schemas.microsoft.com/office/drawing/2014/chart" uri="{C3380CC4-5D6E-409C-BE32-E72D297353CC}">
              <c16:uniqueId val="{00000005-EFFC-4928-8ADB-66E285A907C2}"/>
            </c:ext>
          </c:extLst>
        </c:ser>
        <c:ser>
          <c:idx val="6"/>
          <c:order val="6"/>
          <c:tx>
            <c:strRef>
              <c:f>Sheet1!$G$1:$G$2</c:f>
              <c:strCache>
                <c:ptCount val="1"/>
                <c:pt idx="0">
                  <c:v>Sprint 4 28.11.2016</c:v>
                </c:pt>
              </c:strCache>
            </c:strRef>
          </c:tx>
          <c:invertIfNegative val="0"/>
          <c:val>
            <c:numRef>
              <c:f>Sheet1!$G$3:$G$26</c:f>
              <c:numCache>
                <c:formatCode>General</c:formatCode>
                <c:ptCount val="24"/>
                <c:pt idx="23">
                  <c:v>16</c:v>
                </c:pt>
              </c:numCache>
            </c:numRef>
          </c:val>
          <c:extLst>
            <c:ext xmlns:c16="http://schemas.microsoft.com/office/drawing/2014/chart" uri="{C3380CC4-5D6E-409C-BE32-E72D297353CC}">
              <c16:uniqueId val="{00000006-EFFC-4928-8ADB-66E285A907C2}"/>
            </c:ext>
          </c:extLst>
        </c:ser>
        <c:ser>
          <c:idx val="7"/>
          <c:order val="7"/>
          <c:tx>
            <c:strRef>
              <c:f>Sheet1!$H$1:$H$2</c:f>
              <c:strCache>
                <c:ptCount val="1"/>
                <c:pt idx="0">
                  <c:v>Sprint 5 5.12.2016</c:v>
                </c:pt>
              </c:strCache>
            </c:strRef>
          </c:tx>
          <c:invertIfNegative val="0"/>
          <c:val>
            <c:numRef>
              <c:f>Sheet1!$H$3:$H$26</c:f>
              <c:numCache>
                <c:formatCode>General</c:formatCode>
                <c:ptCount val="24"/>
                <c:pt idx="0" formatCode="m/d/yyyy">
                  <c:v>0</c:v>
                </c:pt>
                <c:pt idx="23">
                  <c:v>16</c:v>
                </c:pt>
              </c:numCache>
            </c:numRef>
          </c:val>
          <c:extLst>
            <c:ext xmlns:c16="http://schemas.microsoft.com/office/drawing/2014/chart" uri="{C3380CC4-5D6E-409C-BE32-E72D297353CC}">
              <c16:uniqueId val="{00000007-EFFC-4928-8ADB-66E285A907C2}"/>
            </c:ext>
          </c:extLst>
        </c:ser>
        <c:ser>
          <c:idx val="8"/>
          <c:order val="8"/>
          <c:tx>
            <c:strRef>
              <c:f>Sheet1!$I$1:$I$2</c:f>
              <c:strCache>
                <c:ptCount val="1"/>
                <c:pt idx="0">
                  <c:v>Sprint 6 12.12.2016</c:v>
                </c:pt>
              </c:strCache>
            </c:strRef>
          </c:tx>
          <c:invertIfNegative val="0"/>
          <c:val>
            <c:numRef>
              <c:f>Sheet1!$I$3:$I$26</c:f>
              <c:numCache>
                <c:formatCode>General</c:formatCode>
                <c:ptCount val="24"/>
                <c:pt idx="23">
                  <c:v>17</c:v>
                </c:pt>
              </c:numCache>
            </c:numRef>
          </c:val>
          <c:extLst>
            <c:ext xmlns:c16="http://schemas.microsoft.com/office/drawing/2014/chart" uri="{C3380CC4-5D6E-409C-BE32-E72D297353CC}">
              <c16:uniqueId val="{00000008-EFFC-4928-8ADB-66E285A907C2}"/>
            </c:ext>
          </c:extLst>
        </c:ser>
        <c:dLbls>
          <c:showLegendKey val="0"/>
          <c:showVal val="0"/>
          <c:showCatName val="0"/>
          <c:showSerName val="0"/>
          <c:showPercent val="0"/>
          <c:showBubbleSize val="0"/>
        </c:dLbls>
        <c:gapWidth val="150"/>
        <c:axId val="193867776"/>
        <c:axId val="193870464"/>
      </c:barChart>
      <c:catAx>
        <c:axId val="193867776"/>
        <c:scaling>
          <c:orientation val="minMax"/>
        </c:scaling>
        <c:delete val="0"/>
        <c:axPos val="l"/>
        <c:majorTickMark val="none"/>
        <c:minorTickMark val="none"/>
        <c:tickLblPos val="nextTo"/>
        <c:crossAx val="193870464"/>
        <c:crosses val="autoZero"/>
        <c:auto val="1"/>
        <c:lblAlgn val="ctr"/>
        <c:lblOffset val="100"/>
        <c:noMultiLvlLbl val="0"/>
      </c:catAx>
      <c:valAx>
        <c:axId val="193870464"/>
        <c:scaling>
          <c:orientation val="minMax"/>
        </c:scaling>
        <c:delete val="0"/>
        <c:axPos val="b"/>
        <c:majorGridlines/>
        <c:numFmt formatCode="General" sourceLinked="1"/>
        <c:majorTickMark val="none"/>
        <c:minorTickMark val="none"/>
        <c:tickLblPos val="nextTo"/>
        <c:crossAx val="1938677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sz="1200"/>
              <a:t>Dungeon</a:t>
            </a:r>
            <a:r>
              <a:rPr lang="tr-TR" sz="1200" baseline="0"/>
              <a:t> Of Dooom Timescale</a:t>
            </a:r>
            <a:endParaRPr lang="en-GB" sz="1200"/>
          </a:p>
        </c:rich>
      </c:tx>
      <c:overlay val="0"/>
    </c:title>
    <c:autoTitleDeleted val="0"/>
    <c:plotArea>
      <c:layout/>
      <c:barChart>
        <c:barDir val="bar"/>
        <c:grouping val="clustered"/>
        <c:varyColors val="0"/>
        <c:ser>
          <c:idx val="0"/>
          <c:order val="0"/>
          <c:tx>
            <c:strRef>
              <c:f>Sheet1!$A$1:$A$2</c:f>
              <c:strCache>
                <c:ptCount val="1"/>
                <c:pt idx="0">
                  <c:v>Sprint Date</c:v>
                </c:pt>
              </c:strCache>
            </c:strRef>
          </c:tx>
          <c:invertIfNegative val="0"/>
          <c:val>
            <c:numRef>
              <c:f>Sheet1!$A$3:$A$26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0-A09F-4130-A1EB-072A7B8EA9F5}"/>
            </c:ext>
          </c:extLst>
        </c:ser>
        <c:ser>
          <c:idx val="1"/>
          <c:order val="1"/>
          <c:tx>
            <c:strRef>
              <c:f>Sheet1!$B$1:$B$2</c:f>
              <c:strCache>
                <c:ptCount val="1"/>
                <c:pt idx="0">
                  <c:v>Effort points (1 = 0.5 day)</c:v>
                </c:pt>
              </c:strCache>
            </c:strRef>
          </c:tx>
          <c:invertIfNegative val="0"/>
          <c:val>
            <c:numRef>
              <c:f>Sheet1!$B$3:$B$26</c:f>
              <c:numCache>
                <c:formatCode>General</c:formatCode>
                <c:ptCount val="24"/>
                <c:pt idx="1">
                  <c:v>3</c:v>
                </c:pt>
                <c:pt idx="2">
                  <c:v>3</c:v>
                </c:pt>
                <c:pt idx="3">
                  <c:v>1</c:v>
                </c:pt>
                <c:pt idx="4">
                  <c:v>2</c:v>
                </c:pt>
                <c:pt idx="5">
                  <c:v>2</c:v>
                </c:pt>
                <c:pt idx="6">
                  <c:v>2</c:v>
                </c:pt>
                <c:pt idx="7">
                  <c:v>4</c:v>
                </c:pt>
                <c:pt idx="8">
                  <c:v>2</c:v>
                </c:pt>
                <c:pt idx="9">
                  <c:v>4</c:v>
                </c:pt>
                <c:pt idx="10">
                  <c:v>4</c:v>
                </c:pt>
                <c:pt idx="11">
                  <c:v>2</c:v>
                </c:pt>
                <c:pt idx="12">
                  <c:v>3</c:v>
                </c:pt>
                <c:pt idx="13">
                  <c:v>2</c:v>
                </c:pt>
                <c:pt idx="14">
                  <c:v>4</c:v>
                </c:pt>
                <c:pt idx="15">
                  <c:v>4</c:v>
                </c:pt>
                <c:pt idx="16">
                  <c:v>4</c:v>
                </c:pt>
                <c:pt idx="17">
                  <c:v>2</c:v>
                </c:pt>
                <c:pt idx="18">
                  <c:v>4</c:v>
                </c:pt>
                <c:pt idx="19">
                  <c:v>1</c:v>
                </c:pt>
                <c:pt idx="20">
                  <c:v>2</c:v>
                </c:pt>
                <c:pt idx="21">
                  <c:v>2</c:v>
                </c:pt>
                <c:pt idx="22">
                  <c:v>4</c:v>
                </c:pt>
                <c:pt idx="23">
                  <c:v>61</c:v>
                </c:pt>
              </c:numCache>
            </c:numRef>
          </c:val>
          <c:extLst>
            <c:ext xmlns:c16="http://schemas.microsoft.com/office/drawing/2014/chart" uri="{C3380CC4-5D6E-409C-BE32-E72D297353CC}">
              <c16:uniqueId val="{00000001-A09F-4130-A1EB-072A7B8EA9F5}"/>
            </c:ext>
          </c:extLst>
        </c:ser>
        <c:ser>
          <c:idx val="2"/>
          <c:order val="2"/>
          <c:tx>
            <c:strRef>
              <c:f>Sheet1!$C$1:$C$2</c:f>
              <c:strCache>
                <c:ptCount val="1"/>
                <c:pt idx="0">
                  <c:v>Sprint 0 31.10.2016</c:v>
                </c:pt>
              </c:strCache>
            </c:strRef>
          </c:tx>
          <c:invertIfNegative val="0"/>
          <c:val>
            <c:numRef>
              <c:f>Sheet1!$C$3:$C$26</c:f>
              <c:numCache>
                <c:formatCode>General</c:formatCode>
                <c:ptCount val="24"/>
                <c:pt idx="0" formatCode="m/d/yyyy">
                  <c:v>0</c:v>
                </c:pt>
              </c:numCache>
            </c:numRef>
          </c:val>
          <c:extLst>
            <c:ext xmlns:c16="http://schemas.microsoft.com/office/drawing/2014/chart" uri="{C3380CC4-5D6E-409C-BE32-E72D297353CC}">
              <c16:uniqueId val="{00000002-A09F-4130-A1EB-072A7B8EA9F5}"/>
            </c:ext>
          </c:extLst>
        </c:ser>
        <c:ser>
          <c:idx val="3"/>
          <c:order val="3"/>
          <c:tx>
            <c:strRef>
              <c:f>Sheet1!$D$1:$D$2</c:f>
              <c:strCache>
                <c:ptCount val="1"/>
                <c:pt idx="0">
                  <c:v>Sprint 1 7.11.2016</c:v>
                </c:pt>
              </c:strCache>
            </c:strRef>
          </c:tx>
          <c:invertIfNegative val="0"/>
          <c:val>
            <c:numRef>
              <c:f>Sheet1!$D$3:$D$26</c:f>
              <c:numCache>
                <c:formatCode>General</c:formatCode>
                <c:ptCount val="24"/>
              </c:numCache>
            </c:numRef>
          </c:val>
          <c:extLst>
            <c:ext xmlns:c16="http://schemas.microsoft.com/office/drawing/2014/chart" uri="{C3380CC4-5D6E-409C-BE32-E72D297353CC}">
              <c16:uniqueId val="{00000003-A09F-4130-A1EB-072A7B8EA9F5}"/>
            </c:ext>
          </c:extLst>
        </c:ser>
        <c:ser>
          <c:idx val="4"/>
          <c:order val="4"/>
          <c:tx>
            <c:strRef>
              <c:f>Sheet1!$E$1:$E$2</c:f>
              <c:strCache>
                <c:ptCount val="1"/>
                <c:pt idx="0">
                  <c:v>Sprint 2 14.11.2016</c:v>
                </c:pt>
              </c:strCache>
            </c:strRef>
          </c:tx>
          <c:invertIfNegative val="0"/>
          <c:val>
            <c:numRef>
              <c:f>Sheet1!$E$3:$E$26</c:f>
              <c:numCache>
                <c:formatCode>General</c:formatCode>
                <c:ptCount val="24"/>
              </c:numCache>
            </c:numRef>
          </c:val>
          <c:extLst>
            <c:ext xmlns:c16="http://schemas.microsoft.com/office/drawing/2014/chart" uri="{C3380CC4-5D6E-409C-BE32-E72D297353CC}">
              <c16:uniqueId val="{00000004-A09F-4130-A1EB-072A7B8EA9F5}"/>
            </c:ext>
          </c:extLst>
        </c:ser>
        <c:ser>
          <c:idx val="5"/>
          <c:order val="5"/>
          <c:tx>
            <c:strRef>
              <c:f>Sheet1!$F$1:$F$2</c:f>
              <c:strCache>
                <c:ptCount val="1"/>
                <c:pt idx="0">
                  <c:v>Sprint 3 21.11.2016</c:v>
                </c:pt>
              </c:strCache>
            </c:strRef>
          </c:tx>
          <c:invertIfNegative val="0"/>
          <c:val>
            <c:numRef>
              <c:f>Sheet1!$F$3:$F$26</c:f>
              <c:numCache>
                <c:formatCode>General</c:formatCode>
                <c:ptCount val="24"/>
                <c:pt idx="0" formatCode="m/d/yyyy">
                  <c:v>0</c:v>
                </c:pt>
                <c:pt idx="23">
                  <c:v>12</c:v>
                </c:pt>
              </c:numCache>
            </c:numRef>
          </c:val>
          <c:extLst>
            <c:ext xmlns:c16="http://schemas.microsoft.com/office/drawing/2014/chart" uri="{C3380CC4-5D6E-409C-BE32-E72D297353CC}">
              <c16:uniqueId val="{00000005-A09F-4130-A1EB-072A7B8EA9F5}"/>
            </c:ext>
          </c:extLst>
        </c:ser>
        <c:ser>
          <c:idx val="6"/>
          <c:order val="6"/>
          <c:tx>
            <c:strRef>
              <c:f>Sheet1!$G$1:$G$2</c:f>
              <c:strCache>
                <c:ptCount val="1"/>
                <c:pt idx="0">
                  <c:v>Sprint 4 28.11.2016</c:v>
                </c:pt>
              </c:strCache>
            </c:strRef>
          </c:tx>
          <c:invertIfNegative val="0"/>
          <c:val>
            <c:numRef>
              <c:f>Sheet1!$G$3:$G$26</c:f>
              <c:numCache>
                <c:formatCode>General</c:formatCode>
                <c:ptCount val="24"/>
                <c:pt idx="23">
                  <c:v>16</c:v>
                </c:pt>
              </c:numCache>
            </c:numRef>
          </c:val>
          <c:extLst>
            <c:ext xmlns:c16="http://schemas.microsoft.com/office/drawing/2014/chart" uri="{C3380CC4-5D6E-409C-BE32-E72D297353CC}">
              <c16:uniqueId val="{00000006-A09F-4130-A1EB-072A7B8EA9F5}"/>
            </c:ext>
          </c:extLst>
        </c:ser>
        <c:ser>
          <c:idx val="7"/>
          <c:order val="7"/>
          <c:tx>
            <c:strRef>
              <c:f>Sheet1!$H$1:$H$2</c:f>
              <c:strCache>
                <c:ptCount val="1"/>
                <c:pt idx="0">
                  <c:v>Sprint 5 5.12.2016</c:v>
                </c:pt>
              </c:strCache>
            </c:strRef>
          </c:tx>
          <c:invertIfNegative val="0"/>
          <c:val>
            <c:numRef>
              <c:f>Sheet1!$H$3:$H$26</c:f>
              <c:numCache>
                <c:formatCode>General</c:formatCode>
                <c:ptCount val="24"/>
                <c:pt idx="0" formatCode="m/d/yyyy">
                  <c:v>0</c:v>
                </c:pt>
                <c:pt idx="23">
                  <c:v>16</c:v>
                </c:pt>
              </c:numCache>
            </c:numRef>
          </c:val>
          <c:extLst>
            <c:ext xmlns:c16="http://schemas.microsoft.com/office/drawing/2014/chart" uri="{C3380CC4-5D6E-409C-BE32-E72D297353CC}">
              <c16:uniqueId val="{00000007-A09F-4130-A1EB-072A7B8EA9F5}"/>
            </c:ext>
          </c:extLst>
        </c:ser>
        <c:ser>
          <c:idx val="8"/>
          <c:order val="8"/>
          <c:tx>
            <c:strRef>
              <c:f>Sheet1!$I$1:$I$2</c:f>
              <c:strCache>
                <c:ptCount val="1"/>
                <c:pt idx="0">
                  <c:v>Sprint 6 12.12.2016</c:v>
                </c:pt>
              </c:strCache>
            </c:strRef>
          </c:tx>
          <c:invertIfNegative val="0"/>
          <c:val>
            <c:numRef>
              <c:f>Sheet1!$I$3:$I$26</c:f>
              <c:numCache>
                <c:formatCode>General</c:formatCode>
                <c:ptCount val="24"/>
                <c:pt idx="23">
                  <c:v>17</c:v>
                </c:pt>
              </c:numCache>
            </c:numRef>
          </c:val>
          <c:extLst>
            <c:ext xmlns:c16="http://schemas.microsoft.com/office/drawing/2014/chart" uri="{C3380CC4-5D6E-409C-BE32-E72D297353CC}">
              <c16:uniqueId val="{00000008-A09F-4130-A1EB-072A7B8EA9F5}"/>
            </c:ext>
          </c:extLst>
        </c:ser>
        <c:dLbls>
          <c:showLegendKey val="0"/>
          <c:showVal val="0"/>
          <c:showCatName val="0"/>
          <c:showSerName val="0"/>
          <c:showPercent val="0"/>
          <c:showBubbleSize val="0"/>
        </c:dLbls>
        <c:gapWidth val="150"/>
        <c:axId val="217451520"/>
        <c:axId val="218519040"/>
      </c:barChart>
      <c:catAx>
        <c:axId val="217451520"/>
        <c:scaling>
          <c:orientation val="minMax"/>
        </c:scaling>
        <c:delete val="0"/>
        <c:axPos val="l"/>
        <c:majorTickMark val="none"/>
        <c:minorTickMark val="none"/>
        <c:tickLblPos val="nextTo"/>
        <c:crossAx val="218519040"/>
        <c:crosses val="autoZero"/>
        <c:auto val="1"/>
        <c:lblAlgn val="ctr"/>
        <c:lblOffset val="100"/>
        <c:noMultiLvlLbl val="0"/>
      </c:catAx>
      <c:valAx>
        <c:axId val="218519040"/>
        <c:scaling>
          <c:orientation val="minMax"/>
        </c:scaling>
        <c:delete val="0"/>
        <c:axPos val="b"/>
        <c:majorGridlines/>
        <c:numFmt formatCode="General" sourceLinked="1"/>
        <c:majorTickMark val="none"/>
        <c:minorTickMark val="none"/>
        <c:tickLblPos val="nextTo"/>
        <c:crossAx val="217451520"/>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0F50D866551494BA214F5CEF32DC3E3"/>
        <w:category>
          <w:name w:val="Genel"/>
          <w:gallery w:val="placeholder"/>
        </w:category>
        <w:types>
          <w:type w:val="bbPlcHdr"/>
        </w:types>
        <w:behaviors>
          <w:behavior w:val="content"/>
        </w:behaviors>
        <w:guid w:val="{B3C542B6-FBC4-41D6-9C93-3645215881B1}"/>
      </w:docPartPr>
      <w:docPartBody>
        <w:p w:rsidR="001C6C2D" w:rsidRDefault="00F664B4" w:rsidP="00F664B4">
          <w:pPr>
            <w:pStyle w:val="10F50D866551494BA214F5CEF32DC3E3"/>
          </w:pPr>
          <w:r>
            <w:rPr>
              <w:color w:val="7B7B7B" w:themeColor="accent3" w:themeShade="BF"/>
              <w:lang w:val="tr-TR"/>
            </w:rPr>
            <w:t>[Şirket adını yazın]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64B4"/>
    <w:rsid w:val="001C6C2D"/>
    <w:rsid w:val="002E0149"/>
    <w:rsid w:val="00674925"/>
    <w:rsid w:val="00A06743"/>
    <w:rsid w:val="00B6168C"/>
    <w:rsid w:val="00D722A7"/>
    <w:rsid w:val="00F664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CFD5FB711B4842984391CA77844A47">
    <w:name w:val="E4CFD5FB711B4842984391CA77844A47"/>
    <w:rsid w:val="00F664B4"/>
  </w:style>
  <w:style w:type="paragraph" w:customStyle="1" w:styleId="10F50D866551494BA214F5CEF32DC3E3">
    <w:name w:val="10F50D866551494BA214F5CEF32DC3E3"/>
    <w:rsid w:val="00F664B4"/>
  </w:style>
  <w:style w:type="paragraph" w:customStyle="1" w:styleId="84DC52A0C70E4105A530D2CBAEFDA64F">
    <w:name w:val="84DC52A0C70E4105A530D2CBAEFDA64F"/>
    <w:rsid w:val="00F664B4"/>
  </w:style>
  <w:style w:type="paragraph" w:customStyle="1" w:styleId="C12BCF372D3F40E38CF25E071E9B5D2F">
    <w:name w:val="C12BCF372D3F40E38CF25E071E9B5D2F"/>
    <w:rsid w:val="00F664B4"/>
  </w:style>
  <w:style w:type="paragraph" w:customStyle="1" w:styleId="34402614BAB04BB0A6C12132B7CE4AFD">
    <w:name w:val="34402614BAB04BB0A6C12132B7CE4AFD"/>
    <w:rsid w:val="00F664B4"/>
  </w:style>
  <w:style w:type="paragraph" w:customStyle="1" w:styleId="0DAB92E19B6C4E2CBCCB6C586F6524C9">
    <w:name w:val="0DAB92E19B6C4E2CBCCB6C586F6524C9"/>
    <w:rsid w:val="00F664B4"/>
  </w:style>
  <w:style w:type="paragraph" w:customStyle="1" w:styleId="EEADADE6ED0248D9A5C14E23A1F18ECD">
    <w:name w:val="EEADADE6ED0248D9A5C14E23A1F18ECD"/>
    <w:rsid w:val="00F664B4"/>
  </w:style>
  <w:style w:type="paragraph" w:customStyle="1" w:styleId="F6C4041491484F668E63A238A28735DC">
    <w:name w:val="F6C4041491484F668E63A238A28735DC"/>
    <w:rsid w:val="00F664B4"/>
  </w:style>
  <w:style w:type="paragraph" w:customStyle="1" w:styleId="E41511704DA645EA93D561E4E49D02F6">
    <w:name w:val="E41511704DA645EA93D561E4E49D02F6"/>
    <w:rsid w:val="00F664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Kan</b:Tag>
    <b:SourceType>DocumentFromInternetSite</b:SourceType>
    <b:Guid>{A7D9E450-0D5A-4E8E-9025-E1517CA706E8}</b:Guid>
    <b:Title>Exploratory Testing from Florida Institute of Technology, Quality Assurance Institute Worldwide Annual Software Testing Conference, Orlando, FL.</b:Title>
    <b:Author>
      <b:Author>
        <b:NameList>
          <b:Person>
            <b:Last>Kaner</b:Last>
            <b:First>Cem</b:First>
          </b:Person>
        </b:NameList>
      </b:Author>
    </b:Author>
    <b:InternetSiteTitle>Kaner.com</b:InternetSiteTitle>
    <b:URL>http://www.kaner.com/pdfs/ETatQAI.pdf</b:URL>
    <b:Year>2006</b:Year>
    <b:Month>Novemer</b:Month>
    <b:Day>17</b:Day>
    <b:RefOrder>1</b:RefOrder>
  </b:Source>
  <b:Source>
    <b:Tag>IST16</b:Tag>
    <b:SourceType>InternetSite</b:SourceType>
    <b:Guid>{423D7ED1-EB24-4186-833E-28D4E309F94C}</b:Guid>
    <b:Author>
      <b:Author>
        <b:Corporate>ISTQB Exam Certification</b:Corporate>
      </b:Author>
    </b:Author>
    <b:Title>What is Component testing?</b:Title>
    <b:InternetSiteTitle>ISTQB Exam Certification</b:InternetSiteTitle>
    <b:URL>http://istqbexamcertification.com/what-is-component-testing/</b:URL>
    <b:YearAccessed>2016</b:YearAccessed>
    <b:MonthAccessed>11</b:MonthAccessed>
    <b:DayAccessed>26</b:DayAccessed>
    <b:RefOrder>2</b:RefOrder>
  </b:Source>
</b:Sources>
</file>

<file path=customXml/itemProps1.xml><?xml version="1.0" encoding="utf-8"?>
<ds:datastoreItem xmlns:ds="http://schemas.openxmlformats.org/officeDocument/2006/customXml" ds:itemID="{7D40BCCF-57F1-4742-99AF-340FD3013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2957</TotalTime>
  <Pages>45</Pages>
  <Words>8744</Words>
  <Characters>49844</Characters>
  <Application>Microsoft Office Word</Application>
  <DocSecurity>0</DocSecurity>
  <Lines>415</Lines>
  <Paragraphs>116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TEAM MEMBERS</vt:lpstr>
      <vt:lpstr>TEAM MEMBERS</vt:lpstr>
    </vt:vector>
  </TitlesOfParts>
  <Company>DUNGEOON OF DOOOM</Company>
  <LinksUpToDate>false</LinksUpToDate>
  <CharactersWithSpaces>58472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MEMBERS</dc:title>
  <dc:subject/>
  <dc:creator>REPORT V01</dc:creator>
  <cp:keywords/>
  <dc:description/>
  <cp:lastModifiedBy>Fortnox</cp:lastModifiedBy>
  <cp:revision>14</cp:revision>
  <cp:lastPrinted>2004-03-19T14:56:00Z</cp:lastPrinted>
  <dcterms:created xsi:type="dcterms:W3CDTF">2016-12-10T17:21:00Z</dcterms:created>
  <dcterms:modified xsi:type="dcterms:W3CDTF">2016-12-15T10:44:00Z</dcterms:modified>
</cp:coreProperties>
</file>